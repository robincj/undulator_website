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2D63" w:rsidRDefault="00792D63">
      <w:pPr>
        <w:pStyle w:val="CGHeading1"/>
        <w:spacing w:after="240"/>
        <w:ind w:left="1080"/>
      </w:pPr>
      <w:r>
        <w:rPr>
          <w:color w:val="FF0000"/>
        </w:rPr>
        <w:t xml:space="preserve"> </w:t>
      </w:r>
      <w:bookmarkStart w:id="0" w:name="_Toc456146348"/>
      <w:bookmarkStart w:id="1" w:name="_Toc456343282"/>
      <w:bookmarkStart w:id="2" w:name="_Toc456471048"/>
      <w:bookmarkStart w:id="3" w:name="_Toc456470980"/>
    </w:p>
    <w:p w:rsidR="00792D63" w:rsidRDefault="00792D63">
      <w:pPr>
        <w:pStyle w:val="CGHeading1"/>
        <w:spacing w:after="240"/>
      </w:pPr>
    </w:p>
    <w:p w:rsidR="00792D63" w:rsidRDefault="00792D63">
      <w:pPr>
        <w:pStyle w:val="CGHeading1"/>
        <w:spacing w:after="240"/>
      </w:pPr>
    </w:p>
    <w:p w:rsidR="00792D63" w:rsidRDefault="003B4C08">
      <w:pPr>
        <w:pStyle w:val="CGHeading1"/>
        <w:spacing w:after="240"/>
      </w:pPr>
      <w:r>
        <w:rPr>
          <w:noProof/>
          <w:lang w:val="en-GB" w:eastAsia="en-GB"/>
        </w:rPr>
        <mc:AlternateContent>
          <mc:Choice Requires="wps">
            <w:drawing>
              <wp:anchor distT="0" distB="0" distL="114300" distR="114300" simplePos="0" relativeHeight="251654144" behindDoc="0" locked="0" layoutInCell="1" allowOverlap="1">
                <wp:simplePos x="0" y="0"/>
                <wp:positionH relativeFrom="column">
                  <wp:posOffset>967740</wp:posOffset>
                </wp:positionH>
                <wp:positionV relativeFrom="paragraph">
                  <wp:posOffset>246380</wp:posOffset>
                </wp:positionV>
                <wp:extent cx="4903470" cy="2712085"/>
                <wp:effectExtent l="0" t="0" r="0" b="0"/>
                <wp:wrapNone/>
                <wp:docPr id="10"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3470" cy="2712085"/>
                        </a:xfrm>
                        <a:prstGeom prst="rect">
                          <a:avLst/>
                        </a:prstGeom>
                        <a:noFill/>
                        <a:ln>
                          <a:noFill/>
                        </a:ln>
                        <a:extLst>
                          <a:ext uri="{909E8E84-426E-40DD-AFC4-6F175D3DCCD1}">
                            <a14:hiddenFill xmlns:a14="http://schemas.microsoft.com/office/drawing/2010/main">
                              <a:solidFill>
                                <a:srgbClr val="D5EA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5255" w:rsidRPr="009F2C9B" w:rsidRDefault="00005255">
                            <w:pPr>
                              <w:jc w:val="center"/>
                              <w:rPr>
                                <w:rFonts w:ascii="Verdana" w:hAnsi="Verdana"/>
                                <w:b/>
                                <w:sz w:val="44"/>
                              </w:rPr>
                            </w:pPr>
                            <w:r>
                              <w:rPr>
                                <w:rFonts w:ascii="Verdana" w:hAnsi="Verdana"/>
                                <w:b/>
                                <w:color w:val="000000"/>
                                <w:sz w:val="44"/>
                              </w:rPr>
                              <w:t>Safety</w:t>
                            </w:r>
                            <w:r w:rsidRPr="009F2C9B">
                              <w:rPr>
                                <w:rFonts w:ascii="Verdana" w:hAnsi="Verdana"/>
                                <w:b/>
                                <w:sz w:val="44"/>
                              </w:rPr>
                              <w:t xml:space="preserve"> Plan</w:t>
                            </w:r>
                            <w:r>
                              <w:rPr>
                                <w:rFonts w:ascii="Verdana" w:hAnsi="Verdana"/>
                                <w:b/>
                                <w:sz w:val="44"/>
                              </w:rPr>
                              <w:t xml:space="preserve"> &amp; Event Plan</w:t>
                            </w:r>
                          </w:p>
                          <w:p w:rsidR="00005255" w:rsidRDefault="00005255" w:rsidP="00FD1B45">
                            <w:pPr>
                              <w:jc w:val="center"/>
                              <w:rPr>
                                <w:rFonts w:ascii="Verdana" w:hAnsi="Verdana"/>
                                <w:b/>
                                <w:sz w:val="44"/>
                              </w:rPr>
                            </w:pPr>
                            <w:r w:rsidRPr="009F2C9B">
                              <w:rPr>
                                <w:rFonts w:ascii="Verdana" w:hAnsi="Verdana"/>
                                <w:b/>
                                <w:sz w:val="44"/>
                              </w:rPr>
                              <w:t>For</w:t>
                            </w:r>
                          </w:p>
                          <w:p w:rsidR="00005255" w:rsidRDefault="00005255" w:rsidP="00FD1B45">
                            <w:pPr>
                              <w:jc w:val="center"/>
                              <w:rPr>
                                <w:rFonts w:ascii="Verdana" w:hAnsi="Verdana"/>
                                <w:b/>
                                <w:sz w:val="44"/>
                              </w:rPr>
                            </w:pPr>
                            <w:r>
                              <w:rPr>
                                <w:rFonts w:ascii="Verdana" w:hAnsi="Verdana"/>
                                <w:b/>
                                <w:sz w:val="44"/>
                              </w:rPr>
                              <w:t>Aorangi Undulator</w:t>
                            </w:r>
                          </w:p>
                          <w:p w:rsidR="00005255" w:rsidRDefault="00005255" w:rsidP="00FD1B45">
                            <w:pPr>
                              <w:jc w:val="center"/>
                              <w:rPr>
                                <w:rFonts w:ascii="Verdana" w:hAnsi="Verdana"/>
                                <w:b/>
                                <w:sz w:val="44"/>
                              </w:rPr>
                            </w:pPr>
                            <w:r>
                              <w:rPr>
                                <w:rFonts w:ascii="Verdana" w:hAnsi="Verdana"/>
                                <w:b/>
                                <w:sz w:val="44"/>
                              </w:rPr>
                              <w:t>and</w:t>
                            </w:r>
                          </w:p>
                          <w:p w:rsidR="00005255" w:rsidRDefault="00005255" w:rsidP="00FD1B45">
                            <w:pPr>
                              <w:jc w:val="center"/>
                              <w:rPr>
                                <w:rFonts w:ascii="Verdana" w:hAnsi="Verdana"/>
                                <w:b/>
                                <w:sz w:val="44"/>
                              </w:rPr>
                            </w:pPr>
                            <w:r>
                              <w:rPr>
                                <w:rFonts w:ascii="Verdana" w:hAnsi="Verdana"/>
                                <w:b/>
                                <w:sz w:val="44"/>
                              </w:rPr>
                              <w:t xml:space="preserve">Aorangi 100 </w:t>
                            </w:r>
                          </w:p>
                          <w:p w:rsidR="00005255" w:rsidRDefault="00005255" w:rsidP="00FD1B45">
                            <w:pPr>
                              <w:jc w:val="center"/>
                              <w:rPr>
                                <w:rFonts w:ascii="Arial Narrow" w:hAnsi="Arial Narrow"/>
                                <w:color w:val="FF0000"/>
                              </w:rPr>
                            </w:pPr>
                          </w:p>
                        </w:txbxContent>
                      </wps:txbx>
                      <wps:bodyPr rot="0" vert="horz" wrap="square" lIns="182880" tIns="182880" rIns="182880" bIns="18288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5" o:spid="_x0000_s1026" type="#_x0000_t202" style="position:absolute;left:0;text-align:left;margin-left:76.2pt;margin-top:19.4pt;width:386.1pt;height:213.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" filled="f" fillcolor="#d5eaff" stroked="f">
                <v:textbox inset="14.4pt,14.4pt,14.4pt,14.4pt">
                  <w:txbxContent>
                    <w:p w:rsidR="00005255" w:rsidRPr="009F2C9B" w:rsidRDefault="00005255">
                      <w:pPr>
                        <w:jc w:val="center"/>
                        <w:rPr>
                          <w:rFonts w:ascii="Verdana" w:hAnsi="Verdana"/>
                          <w:b/>
                          <w:sz w:val="44"/>
                        </w:rPr>
                      </w:pPr>
                      <w:r>
                        <w:rPr>
                          <w:rFonts w:ascii="Verdana" w:hAnsi="Verdana"/>
                          <w:b/>
                          <w:color w:val="000000"/>
                          <w:sz w:val="44"/>
                        </w:rPr>
                        <w:t>Safety</w:t>
                      </w:r>
                      <w:r w:rsidRPr="009F2C9B">
                        <w:rPr>
                          <w:rFonts w:ascii="Verdana" w:hAnsi="Verdana"/>
                          <w:b/>
                          <w:sz w:val="44"/>
                        </w:rPr>
                        <w:t xml:space="preserve"> Plan</w:t>
                      </w:r>
                      <w:r>
                        <w:rPr>
                          <w:rFonts w:ascii="Verdana" w:hAnsi="Verdana"/>
                          <w:b/>
                          <w:sz w:val="44"/>
                        </w:rPr>
                        <w:t xml:space="preserve"> &amp; Event Plan</w:t>
                      </w:r>
                    </w:p>
                    <w:p w:rsidR="00005255" w:rsidRDefault="00005255" w:rsidP="00FD1B45">
                      <w:pPr>
                        <w:jc w:val="center"/>
                        <w:rPr>
                          <w:rFonts w:ascii="Verdana" w:hAnsi="Verdana"/>
                          <w:b/>
                          <w:sz w:val="44"/>
                        </w:rPr>
                      </w:pPr>
                      <w:r w:rsidRPr="009F2C9B">
                        <w:rPr>
                          <w:rFonts w:ascii="Verdana" w:hAnsi="Verdana"/>
                          <w:b/>
                          <w:sz w:val="44"/>
                        </w:rPr>
                        <w:t>For</w:t>
                      </w:r>
                    </w:p>
                    <w:p w:rsidR="00005255" w:rsidRDefault="00005255" w:rsidP="00FD1B45">
                      <w:pPr>
                        <w:jc w:val="center"/>
                        <w:rPr>
                          <w:rFonts w:ascii="Verdana" w:hAnsi="Verdana"/>
                          <w:b/>
                          <w:sz w:val="44"/>
                        </w:rPr>
                      </w:pPr>
                      <w:r>
                        <w:rPr>
                          <w:rFonts w:ascii="Verdana" w:hAnsi="Verdana"/>
                          <w:b/>
                          <w:sz w:val="44"/>
                        </w:rPr>
                        <w:t>Aorangi Undulator</w:t>
                      </w:r>
                    </w:p>
                    <w:p w:rsidR="00005255" w:rsidRDefault="00005255" w:rsidP="00FD1B45">
                      <w:pPr>
                        <w:jc w:val="center"/>
                        <w:rPr>
                          <w:rFonts w:ascii="Verdana" w:hAnsi="Verdana"/>
                          <w:b/>
                          <w:sz w:val="44"/>
                        </w:rPr>
                      </w:pPr>
                      <w:r>
                        <w:rPr>
                          <w:rFonts w:ascii="Verdana" w:hAnsi="Verdana"/>
                          <w:b/>
                          <w:sz w:val="44"/>
                        </w:rPr>
                        <w:t>and</w:t>
                      </w:r>
                    </w:p>
                    <w:p w:rsidR="00005255" w:rsidRDefault="00005255" w:rsidP="00FD1B45">
                      <w:pPr>
                        <w:jc w:val="center"/>
                        <w:rPr>
                          <w:rFonts w:ascii="Verdana" w:hAnsi="Verdana"/>
                          <w:b/>
                          <w:sz w:val="44"/>
                        </w:rPr>
                      </w:pPr>
                      <w:r>
                        <w:rPr>
                          <w:rFonts w:ascii="Verdana" w:hAnsi="Verdana"/>
                          <w:b/>
                          <w:sz w:val="44"/>
                        </w:rPr>
                        <w:t xml:space="preserve">Aorangi 100 </w:t>
                      </w:r>
                    </w:p>
                    <w:p w:rsidR="00005255" w:rsidRDefault="00005255" w:rsidP="00FD1B45">
                      <w:pPr>
                        <w:jc w:val="center"/>
                        <w:rPr>
                          <w:rFonts w:ascii="Arial Narrow" w:hAnsi="Arial Narrow"/>
                          <w:color w:val="FF0000"/>
                        </w:rPr>
                      </w:pPr>
                    </w:p>
                  </w:txbxContent>
                </v:textbox>
              </v:shape>
            </w:pict>
          </mc:Fallback>
        </mc:AlternateContent>
      </w:r>
    </w:p>
    <w:p w:rsidR="00792D63" w:rsidRDefault="003B4C08">
      <w:pPr>
        <w:pStyle w:val="CGHeading1"/>
        <w:spacing w:after="240"/>
      </w:pPr>
      <w:r>
        <w:rPr>
          <w:noProof/>
          <w:lang w:val="en-GB" w:eastAsia="en-GB"/>
        </w:rPr>
        <mc:AlternateContent>
          <mc:Choice Requires="wps">
            <w:drawing>
              <wp:anchor distT="4294967295" distB="4294967295" distL="114300" distR="114300" simplePos="0" relativeHeight="251655168" behindDoc="0" locked="0" layoutInCell="1" allowOverlap="1">
                <wp:simplePos x="0" y="0"/>
                <wp:positionH relativeFrom="column">
                  <wp:posOffset>1539240</wp:posOffset>
                </wp:positionH>
                <wp:positionV relativeFrom="paragraph">
                  <wp:posOffset>64769</wp:posOffset>
                </wp:positionV>
                <wp:extent cx="3702685" cy="0"/>
                <wp:effectExtent l="0" t="0" r="12065" b="19050"/>
                <wp:wrapNone/>
                <wp:docPr id="9" name="Line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02685" cy="0"/>
                        </a:xfrm>
                        <a:prstGeom prst="line">
                          <a:avLst/>
                        </a:prstGeom>
                        <a:noFill/>
                        <a:ln w="12700">
                          <a:solidFill>
                            <a:srgbClr val="000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46" o:spid="_x0000_s1026" style="position:absolute;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1.2pt,5.1pt" to="412.7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" strokecolor="navy" strokeweight="1pt"/>
            </w:pict>
          </mc:Fallback>
        </mc:AlternateContent>
      </w:r>
      <w:r w:rsidR="00792D63">
        <w:t xml:space="preserve"> </w:t>
      </w:r>
    </w:p>
    <w:p w:rsidR="00792D63" w:rsidRDefault="00792D63">
      <w:pPr>
        <w:pStyle w:val="CGHeading1"/>
        <w:spacing w:after="240"/>
      </w:pPr>
    </w:p>
    <w:p w:rsidR="00792D63" w:rsidRDefault="00792D63">
      <w:pPr>
        <w:pStyle w:val="CGHeading1"/>
        <w:spacing w:after="240"/>
      </w:pPr>
    </w:p>
    <w:p w:rsidR="00792D63" w:rsidRDefault="00792D63">
      <w:pPr>
        <w:pStyle w:val="CGHeading1"/>
        <w:spacing w:after="240"/>
      </w:pPr>
    </w:p>
    <w:p w:rsidR="00792D63" w:rsidRDefault="00792D63">
      <w:pPr>
        <w:pStyle w:val="CGHeading1"/>
        <w:spacing w:after="240"/>
      </w:pPr>
    </w:p>
    <w:p w:rsidR="00792D63" w:rsidRDefault="00792D63">
      <w:pPr>
        <w:pStyle w:val="CGHeading1"/>
        <w:spacing w:after="240"/>
      </w:pPr>
    </w:p>
    <w:p w:rsidR="00792D63" w:rsidRDefault="00792D63">
      <w:pPr>
        <w:pStyle w:val="Header"/>
        <w:tabs>
          <w:tab w:val="clear" w:pos="4320"/>
          <w:tab w:val="clear" w:pos="8640"/>
        </w:tabs>
        <w:jc w:val="right"/>
      </w:pPr>
      <w:r>
        <w:t xml:space="preserve">                             </w:t>
      </w:r>
    </w:p>
    <w:p w:rsidR="00792D63" w:rsidRDefault="003B4C08">
      <w:pPr>
        <w:pStyle w:val="CGHeading1"/>
        <w:spacing w:after="240"/>
      </w:pPr>
      <w:r>
        <w:rPr>
          <w:noProof/>
          <w:lang w:val="en-GB" w:eastAsia="en-GB"/>
        </w:rPr>
        <mc:AlternateContent>
          <mc:Choice Requires="wps">
            <w:drawing>
              <wp:anchor distT="4294967295" distB="4294967295" distL="114300" distR="114300" simplePos="0" relativeHeight="251656192" behindDoc="0" locked="0" layoutInCell="1" allowOverlap="1">
                <wp:simplePos x="0" y="0"/>
                <wp:positionH relativeFrom="column">
                  <wp:posOffset>1539240</wp:posOffset>
                </wp:positionH>
                <wp:positionV relativeFrom="paragraph">
                  <wp:posOffset>288924</wp:posOffset>
                </wp:positionV>
                <wp:extent cx="3771900" cy="0"/>
                <wp:effectExtent l="0" t="38100" r="0" b="38100"/>
                <wp:wrapNone/>
                <wp:docPr id="8" name="Line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771900" cy="0"/>
                        </a:xfrm>
                        <a:prstGeom prst="line">
                          <a:avLst/>
                        </a:prstGeom>
                        <a:noFill/>
                        <a:ln w="76200">
                          <a:solidFill>
                            <a:srgbClr val="000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48" o:spid="_x0000_s1026" style="position:absolute;flip:x y;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1.2pt,22.75pt" to="418.2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" strokecolor="navy" strokeweight="6pt"/>
            </w:pict>
          </mc:Fallback>
        </mc:AlternateContent>
      </w:r>
    </w:p>
    <w:p w:rsidR="00792D63" w:rsidRDefault="00792D63">
      <w:pPr>
        <w:pStyle w:val="CGHeading1"/>
        <w:spacing w:after="240"/>
      </w:pPr>
    </w:p>
    <w:bookmarkEnd w:id="0"/>
    <w:bookmarkEnd w:id="1"/>
    <w:bookmarkEnd w:id="2"/>
    <w:bookmarkEnd w:id="3"/>
    <w:p w:rsidR="00792D63" w:rsidRPr="009F2C9B" w:rsidRDefault="00005255">
      <w:pPr>
        <w:pStyle w:val="CGHeading1"/>
        <w:spacing w:after="240"/>
        <w:ind w:left="1440"/>
        <w:jc w:val="center"/>
        <w:rPr>
          <w:rFonts w:ascii="Verdana" w:eastAsia="Times" w:hAnsi="Verdana"/>
          <w:sz w:val="24"/>
        </w:rPr>
      </w:pPr>
      <w:r>
        <w:rPr>
          <w:rFonts w:ascii="Verdana" w:hAnsi="Verdana"/>
        </w:rPr>
        <w:t>6</w:t>
      </w:r>
      <w:r w:rsidR="005E321D" w:rsidRPr="00960973">
        <w:rPr>
          <w:rFonts w:ascii="Verdana" w:hAnsi="Verdana"/>
          <w:vertAlign w:val="superscript"/>
        </w:rPr>
        <w:t>th</w:t>
      </w:r>
      <w:r w:rsidR="005E321D">
        <w:rPr>
          <w:rFonts w:ascii="Verdana" w:hAnsi="Verdana"/>
        </w:rPr>
        <w:t xml:space="preserve">, </w:t>
      </w:r>
      <w:r>
        <w:rPr>
          <w:rFonts w:ascii="Verdana" w:hAnsi="Verdana"/>
        </w:rPr>
        <w:t>7</w:t>
      </w:r>
      <w:r w:rsidR="005E321D" w:rsidRPr="00960973">
        <w:rPr>
          <w:rFonts w:ascii="Verdana" w:hAnsi="Verdana"/>
          <w:vertAlign w:val="superscript"/>
        </w:rPr>
        <w:t>th</w:t>
      </w:r>
      <w:r w:rsidR="005E321D">
        <w:rPr>
          <w:rFonts w:ascii="Verdana" w:hAnsi="Verdana"/>
        </w:rPr>
        <w:t xml:space="preserve"> and </w:t>
      </w:r>
      <w:r>
        <w:rPr>
          <w:rFonts w:ascii="Verdana" w:hAnsi="Verdana"/>
        </w:rPr>
        <w:t>8</w:t>
      </w:r>
      <w:r w:rsidR="005E321D" w:rsidRPr="00960973">
        <w:rPr>
          <w:rFonts w:ascii="Verdana" w:hAnsi="Verdana"/>
          <w:vertAlign w:val="superscript"/>
        </w:rPr>
        <w:t>th</w:t>
      </w:r>
      <w:r w:rsidR="005E321D">
        <w:rPr>
          <w:rFonts w:ascii="Verdana" w:hAnsi="Verdana"/>
        </w:rPr>
        <w:t xml:space="preserve"> </w:t>
      </w:r>
      <w:r w:rsidR="00C95386">
        <w:rPr>
          <w:rFonts w:ascii="Verdana" w:hAnsi="Verdana"/>
        </w:rPr>
        <w:t>November</w:t>
      </w:r>
      <w:r w:rsidR="00E77E64">
        <w:rPr>
          <w:rFonts w:ascii="Verdana" w:hAnsi="Verdana"/>
        </w:rPr>
        <w:t xml:space="preserve"> 201</w:t>
      </w:r>
      <w:r>
        <w:rPr>
          <w:rFonts w:ascii="Verdana" w:hAnsi="Verdana"/>
        </w:rPr>
        <w:t>5</w:t>
      </w:r>
    </w:p>
    <w:p w:rsidR="00792D63" w:rsidRDefault="00792D63">
      <w:pPr>
        <w:pStyle w:val="CGBody"/>
        <w:ind w:left="0"/>
        <w:jc w:val="center"/>
      </w:pPr>
    </w:p>
    <w:p w:rsidR="00792D63" w:rsidRDefault="00792D63">
      <w:pPr>
        <w:pStyle w:val="CGBody"/>
        <w:ind w:left="0"/>
        <w:jc w:val="center"/>
      </w:pPr>
      <w:r>
        <w:t xml:space="preserve">                                   </w:t>
      </w:r>
    </w:p>
    <w:p w:rsidR="00792D63" w:rsidRDefault="00792D63">
      <w:pPr>
        <w:pStyle w:val="CGBody"/>
        <w:ind w:left="0"/>
        <w:jc w:val="center"/>
      </w:pPr>
    </w:p>
    <w:p w:rsidR="00792D63" w:rsidRDefault="00792D63">
      <w:pPr>
        <w:pStyle w:val="CGBody"/>
        <w:ind w:left="0"/>
        <w:jc w:val="center"/>
      </w:pPr>
    </w:p>
    <w:p w:rsidR="00792D63" w:rsidRDefault="00792D63">
      <w:pPr>
        <w:pStyle w:val="CGBody"/>
        <w:ind w:left="0"/>
        <w:jc w:val="center"/>
      </w:pPr>
    </w:p>
    <w:p w:rsidR="00792D63" w:rsidRDefault="00792D63">
      <w:pPr>
        <w:pStyle w:val="CGBody"/>
        <w:ind w:left="0"/>
        <w:jc w:val="center"/>
      </w:pPr>
      <w:bookmarkStart w:id="4" w:name="_Toc43476106"/>
      <w:bookmarkStart w:id="5" w:name="_Toc43624317"/>
      <w:bookmarkStart w:id="6" w:name="_Toc43698882"/>
      <w:bookmarkStart w:id="7" w:name="_Toc43703618"/>
    </w:p>
    <w:p w:rsidR="00792D63" w:rsidRDefault="003B4C08">
      <w:pPr>
        <w:pStyle w:val="CGBody"/>
        <w:ind w:left="0"/>
      </w:pPr>
      <w:r>
        <w:rPr>
          <w:noProof/>
          <w:lang w:val="en-GB" w:eastAsia="en-GB"/>
        </w:rPr>
        <mc:AlternateContent>
          <mc:Choice Requires="wps">
            <w:drawing>
              <wp:anchor distT="0" distB="0" distL="114300" distR="114300" simplePos="0" relativeHeight="251659264" behindDoc="0" locked="0" layoutInCell="1" allowOverlap="1">
                <wp:simplePos x="0" y="0"/>
                <wp:positionH relativeFrom="column">
                  <wp:posOffset>2453640</wp:posOffset>
                </wp:positionH>
                <wp:positionV relativeFrom="paragraph">
                  <wp:posOffset>1168400</wp:posOffset>
                </wp:positionV>
                <wp:extent cx="3886200" cy="936625"/>
                <wp:effectExtent l="0" t="0" r="0" b="0"/>
                <wp:wrapNone/>
                <wp:docPr id="7"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0" cy="9366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05255" w:rsidRDefault="00005255">
                            <w:pPr>
                              <w:pStyle w:val="FootnoteText"/>
                              <w:widowControl/>
                              <w:rPr>
                                <w:rFonts w:ascii="Verdana" w:eastAsia="Times" w:hAnsi="Verdana" w:cs="Arial"/>
                                <w:snapToGrid/>
                                <w:lang w:val="en-NZ"/>
                              </w:rPr>
                            </w:pPr>
                            <w:r>
                              <w:rPr>
                                <w:rFonts w:ascii="Verdana" w:eastAsia="Times" w:hAnsi="Verdana" w:cs="Arial"/>
                                <w:snapToGrid/>
                                <w:lang w:val="en-NZ"/>
                              </w:rPr>
                              <w:t>Prepared by:</w:t>
                            </w:r>
                            <w:r>
                              <w:rPr>
                                <w:rFonts w:ascii="Verdana" w:eastAsia="Times" w:hAnsi="Verdana" w:cs="Arial"/>
                                <w:snapToGrid/>
                                <w:lang w:val="en-NZ"/>
                              </w:rPr>
                              <w:tab/>
                              <w:t>The Organising Committee</w:t>
                            </w:r>
                          </w:p>
                          <w:p w:rsidR="00005255" w:rsidRPr="00C1303F" w:rsidRDefault="00005255">
                            <w:pPr>
                              <w:pStyle w:val="FootnoteText"/>
                              <w:widowControl/>
                              <w:rPr>
                                <w:rFonts w:ascii="Verdana" w:eastAsia="Times" w:hAnsi="Verdana" w:cs="Arial"/>
                                <w:snapToGrid/>
                                <w:lang w:val="en-NZ"/>
                              </w:rPr>
                            </w:pPr>
                            <w:r w:rsidRPr="00C1303F">
                              <w:rPr>
                                <w:rFonts w:ascii="Verdana" w:eastAsia="Times" w:hAnsi="Verdana" w:cs="Arial"/>
                                <w:snapToGrid/>
                                <w:lang w:val="en-NZ"/>
                              </w:rPr>
                              <w:tab/>
                            </w:r>
                            <w:r w:rsidRPr="00C1303F">
                              <w:rPr>
                                <w:rFonts w:ascii="Verdana" w:eastAsia="Times" w:hAnsi="Verdana" w:cs="Arial"/>
                                <w:snapToGrid/>
                                <w:lang w:val="en-NZ"/>
                              </w:rPr>
                              <w:tab/>
                            </w:r>
                            <w:r>
                              <w:rPr>
                                <w:rFonts w:ascii="Verdana" w:eastAsia="Times" w:hAnsi="Verdana" w:cs="Arial"/>
                                <w:snapToGrid/>
                                <w:lang w:val="en-NZ"/>
                              </w:rPr>
                              <w:t>2014 Aorangi Undulator</w:t>
                            </w:r>
                          </w:p>
                          <w:p w:rsidR="00005255" w:rsidRPr="00C1303F" w:rsidRDefault="00005255" w:rsidP="00C20369">
                            <w:pPr>
                              <w:numPr>
                                <w:ins w:id="8" w:author="IBM_USER" w:date="2003-11-24T14:58:00Z"/>
                              </w:numPr>
                              <w:ind w:left="720" w:firstLine="720"/>
                              <w:rPr>
                                <w:rFonts w:ascii="Verdana" w:hAnsi="Verdana" w:cs="Arial"/>
                                <w:sz w:val="20"/>
                                <w:lang w:val="en-NZ"/>
                              </w:rPr>
                            </w:pPr>
                            <w:r>
                              <w:rPr>
                                <w:rFonts w:ascii="Verdana" w:hAnsi="Verdana" w:cs="Arial"/>
                                <w:sz w:val="20"/>
                                <w:lang w:val="en-NZ"/>
                              </w:rPr>
                              <w:t>Version 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9" o:spid="_x0000_s1027" type="#_x0000_t202" style="position:absolute;margin-left:193.2pt;margin-top:92pt;width:306pt;height:7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" stroked="f">
                <v:textbox>
                  <w:txbxContent>
                    <w:p w:rsidR="00005255" w:rsidRDefault="00005255">
                      <w:pPr>
                        <w:pStyle w:val="FootnoteText"/>
                        <w:widowControl/>
                        <w:rPr>
                          <w:rFonts w:ascii="Verdana" w:eastAsia="Times" w:hAnsi="Verdana" w:cs="Arial"/>
                          <w:snapToGrid/>
                          <w:lang w:val="en-NZ"/>
                        </w:rPr>
                      </w:pPr>
                      <w:r>
                        <w:rPr>
                          <w:rFonts w:ascii="Verdana" w:eastAsia="Times" w:hAnsi="Verdana" w:cs="Arial"/>
                          <w:snapToGrid/>
                          <w:lang w:val="en-NZ"/>
                        </w:rPr>
                        <w:t>Prepared by:</w:t>
                      </w:r>
                      <w:r>
                        <w:rPr>
                          <w:rFonts w:ascii="Verdana" w:eastAsia="Times" w:hAnsi="Verdana" w:cs="Arial"/>
                          <w:snapToGrid/>
                          <w:lang w:val="en-NZ"/>
                        </w:rPr>
                        <w:tab/>
                        <w:t>The Organising Committee</w:t>
                      </w:r>
                    </w:p>
                    <w:p w:rsidR="00005255" w:rsidRPr="00C1303F" w:rsidRDefault="00005255">
                      <w:pPr>
                        <w:pStyle w:val="FootnoteText"/>
                        <w:widowControl/>
                        <w:rPr>
                          <w:rFonts w:ascii="Verdana" w:eastAsia="Times" w:hAnsi="Verdana" w:cs="Arial"/>
                          <w:snapToGrid/>
                          <w:lang w:val="en-NZ"/>
                        </w:rPr>
                      </w:pPr>
                      <w:r w:rsidRPr="00C1303F">
                        <w:rPr>
                          <w:rFonts w:ascii="Verdana" w:eastAsia="Times" w:hAnsi="Verdana" w:cs="Arial"/>
                          <w:snapToGrid/>
                          <w:lang w:val="en-NZ"/>
                        </w:rPr>
                        <w:tab/>
                      </w:r>
                      <w:r w:rsidRPr="00C1303F">
                        <w:rPr>
                          <w:rFonts w:ascii="Verdana" w:eastAsia="Times" w:hAnsi="Verdana" w:cs="Arial"/>
                          <w:snapToGrid/>
                          <w:lang w:val="en-NZ"/>
                        </w:rPr>
                        <w:tab/>
                      </w:r>
                      <w:r>
                        <w:rPr>
                          <w:rFonts w:ascii="Verdana" w:eastAsia="Times" w:hAnsi="Verdana" w:cs="Arial"/>
                          <w:snapToGrid/>
                          <w:lang w:val="en-NZ"/>
                        </w:rPr>
                        <w:t>2014 Aorangi Undulator</w:t>
                      </w:r>
                    </w:p>
                    <w:p w:rsidR="00005255" w:rsidRPr="00C1303F" w:rsidRDefault="00005255" w:rsidP="00C20369">
                      <w:pPr>
                        <w:numPr>
                          <w:ins w:id="9" w:author="IBM_USER" w:date="2003-11-24T14:58:00Z"/>
                        </w:numPr>
                        <w:ind w:left="720" w:firstLine="720"/>
                        <w:rPr>
                          <w:rFonts w:ascii="Verdana" w:hAnsi="Verdana" w:cs="Arial"/>
                          <w:sz w:val="20"/>
                          <w:lang w:val="en-NZ"/>
                        </w:rPr>
                      </w:pPr>
                      <w:r>
                        <w:rPr>
                          <w:rFonts w:ascii="Verdana" w:hAnsi="Verdana" w:cs="Arial"/>
                          <w:sz w:val="20"/>
                          <w:lang w:val="en-NZ"/>
                        </w:rPr>
                        <w:t>Version 2.0</w:t>
                      </w:r>
                    </w:p>
                  </w:txbxContent>
                </v:textbox>
              </v:shape>
            </w:pict>
          </mc:Fallback>
        </mc:AlternateContent>
      </w:r>
      <w:r w:rsidR="00792D63">
        <w:br w:type="page"/>
      </w:r>
      <w:bookmarkEnd w:id="4"/>
      <w:bookmarkEnd w:id="5"/>
      <w:bookmarkEnd w:id="6"/>
      <w:bookmarkEnd w:id="7"/>
    </w:p>
    <w:p w:rsidR="00792D63" w:rsidRDefault="00792D63">
      <w:pPr>
        <w:pStyle w:val="Heading1"/>
      </w:pPr>
      <w:bookmarkStart w:id="10" w:name="_Toc395784416"/>
      <w:r>
        <w:lastRenderedPageBreak/>
        <w:t>Version Control</w:t>
      </w:r>
      <w:bookmarkEnd w:id="10"/>
    </w:p>
    <w:p w:rsidR="00792D63" w:rsidRDefault="00792D63">
      <w:pPr>
        <w:pStyle w:val="CGBodyText"/>
      </w:pPr>
    </w:p>
    <w:p w:rsidR="00792D63" w:rsidRDefault="00792D63">
      <w:pPr>
        <w:pStyle w:val="CGBodyText"/>
      </w:pPr>
      <w:r>
        <w:t>This document has been through the following versions to date:</w:t>
      </w:r>
    </w:p>
    <w:tbl>
      <w:tblPr>
        <w:tblW w:w="7047" w:type="dxa"/>
        <w:tblInd w:w="322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A0" w:firstRow="1" w:lastRow="0" w:firstColumn="1" w:lastColumn="0" w:noHBand="0" w:noVBand="0"/>
      </w:tblPr>
      <w:tblGrid>
        <w:gridCol w:w="1559"/>
        <w:gridCol w:w="1418"/>
        <w:gridCol w:w="4070"/>
      </w:tblGrid>
      <w:tr w:rsidR="00792D63" w:rsidTr="00C95386">
        <w:trPr>
          <w:tblHeader/>
        </w:trPr>
        <w:tc>
          <w:tcPr>
            <w:tcW w:w="1559" w:type="dxa"/>
            <w:shd w:val="clear" w:color="auto" w:fill="000080"/>
          </w:tcPr>
          <w:p w:rsidR="00792D63" w:rsidRDefault="00792D63">
            <w:pPr>
              <w:pStyle w:val="cgtableheading"/>
              <w:spacing w:before="60" w:after="60"/>
              <w:ind w:left="-18"/>
              <w:rPr>
                <w:noProof/>
              </w:rPr>
            </w:pPr>
            <w:r>
              <w:t>Date</w:t>
            </w:r>
          </w:p>
        </w:tc>
        <w:tc>
          <w:tcPr>
            <w:tcW w:w="1418" w:type="dxa"/>
            <w:shd w:val="clear" w:color="auto" w:fill="000080"/>
          </w:tcPr>
          <w:p w:rsidR="00792D63" w:rsidRDefault="00792D63">
            <w:pPr>
              <w:pStyle w:val="cgtableheading"/>
              <w:spacing w:before="60" w:after="60"/>
              <w:ind w:left="-18"/>
            </w:pPr>
            <w:r>
              <w:t>Version</w:t>
            </w:r>
          </w:p>
        </w:tc>
        <w:tc>
          <w:tcPr>
            <w:tcW w:w="4070" w:type="dxa"/>
            <w:shd w:val="clear" w:color="auto" w:fill="000080"/>
          </w:tcPr>
          <w:p w:rsidR="00792D63" w:rsidRDefault="00792D63">
            <w:pPr>
              <w:pStyle w:val="cgtableheading"/>
              <w:spacing w:before="60" w:after="60"/>
              <w:ind w:left="-18"/>
            </w:pPr>
            <w:r>
              <w:t>Major Changes</w:t>
            </w:r>
          </w:p>
        </w:tc>
      </w:tr>
      <w:tr w:rsidR="00792D63" w:rsidTr="00C95386">
        <w:tc>
          <w:tcPr>
            <w:tcW w:w="1559" w:type="dxa"/>
            <w:shd w:val="pct10" w:color="auto" w:fill="auto"/>
          </w:tcPr>
          <w:p w:rsidR="00792D63" w:rsidRDefault="00C95386">
            <w:pPr>
              <w:pStyle w:val="cgtabletext0"/>
              <w:rPr>
                <w:sz w:val="18"/>
              </w:rPr>
            </w:pPr>
            <w:r>
              <w:rPr>
                <w:sz w:val="18"/>
              </w:rPr>
              <w:t xml:space="preserve">11 September </w:t>
            </w:r>
            <w:r w:rsidR="00E77E64">
              <w:rPr>
                <w:sz w:val="18"/>
              </w:rPr>
              <w:t>2013</w:t>
            </w:r>
          </w:p>
        </w:tc>
        <w:tc>
          <w:tcPr>
            <w:tcW w:w="1418" w:type="dxa"/>
            <w:shd w:val="pct10" w:color="auto" w:fill="auto"/>
          </w:tcPr>
          <w:p w:rsidR="00792D63" w:rsidRDefault="001D6C22">
            <w:pPr>
              <w:pStyle w:val="cgtabletext0"/>
              <w:rPr>
                <w:sz w:val="18"/>
              </w:rPr>
            </w:pPr>
            <w:r>
              <w:rPr>
                <w:sz w:val="18"/>
              </w:rPr>
              <w:t>Version 1.0</w:t>
            </w:r>
          </w:p>
        </w:tc>
        <w:tc>
          <w:tcPr>
            <w:tcW w:w="4070" w:type="dxa"/>
            <w:shd w:val="pct10" w:color="auto" w:fill="auto"/>
          </w:tcPr>
          <w:p w:rsidR="00792D63" w:rsidRDefault="00792D63" w:rsidP="00C95386">
            <w:pPr>
              <w:pStyle w:val="cgtabletext0"/>
              <w:rPr>
                <w:sz w:val="18"/>
              </w:rPr>
            </w:pPr>
            <w:r>
              <w:rPr>
                <w:sz w:val="18"/>
              </w:rPr>
              <w:t xml:space="preserve">Initial document, reflecting the current state of the </w:t>
            </w:r>
            <w:r w:rsidR="00AD5BEC">
              <w:rPr>
                <w:sz w:val="18"/>
              </w:rPr>
              <w:t xml:space="preserve">Safety Management </w:t>
            </w:r>
            <w:r>
              <w:rPr>
                <w:sz w:val="18"/>
              </w:rPr>
              <w:t>Plan (</w:t>
            </w:r>
            <w:r w:rsidR="00AD5BEC">
              <w:rPr>
                <w:sz w:val="18"/>
              </w:rPr>
              <w:t>S</w:t>
            </w:r>
            <w:r>
              <w:rPr>
                <w:sz w:val="18"/>
              </w:rPr>
              <w:t xml:space="preserve">MP) </w:t>
            </w:r>
            <w:r w:rsidR="00416022">
              <w:rPr>
                <w:sz w:val="18"/>
              </w:rPr>
              <w:t xml:space="preserve">and Event Plan </w:t>
            </w:r>
            <w:r>
              <w:rPr>
                <w:sz w:val="18"/>
              </w:rPr>
              <w:t xml:space="preserve">for the </w:t>
            </w:r>
            <w:r w:rsidR="003A0872">
              <w:rPr>
                <w:sz w:val="18"/>
              </w:rPr>
              <w:t>201</w:t>
            </w:r>
            <w:r w:rsidR="00E77E64">
              <w:rPr>
                <w:sz w:val="18"/>
              </w:rPr>
              <w:t xml:space="preserve">3 </w:t>
            </w:r>
            <w:r w:rsidR="00C95386">
              <w:rPr>
                <w:sz w:val="18"/>
              </w:rPr>
              <w:t>Aorangi Undulator</w:t>
            </w:r>
          </w:p>
        </w:tc>
      </w:tr>
      <w:tr w:rsidR="0005291D" w:rsidTr="00C95386">
        <w:tc>
          <w:tcPr>
            <w:tcW w:w="1559" w:type="dxa"/>
            <w:shd w:val="pct10" w:color="auto" w:fill="auto"/>
          </w:tcPr>
          <w:p w:rsidR="0005291D" w:rsidRDefault="0005291D">
            <w:pPr>
              <w:pStyle w:val="cgtabletext0"/>
              <w:rPr>
                <w:sz w:val="18"/>
              </w:rPr>
            </w:pPr>
            <w:r>
              <w:rPr>
                <w:sz w:val="18"/>
              </w:rPr>
              <w:t>1 June 201</w:t>
            </w:r>
            <w:r w:rsidR="00005255">
              <w:rPr>
                <w:sz w:val="18"/>
              </w:rPr>
              <w:t>5</w:t>
            </w:r>
          </w:p>
        </w:tc>
        <w:tc>
          <w:tcPr>
            <w:tcW w:w="1418" w:type="dxa"/>
            <w:shd w:val="pct10" w:color="auto" w:fill="auto"/>
          </w:tcPr>
          <w:p w:rsidR="0005291D" w:rsidRDefault="0005291D">
            <w:pPr>
              <w:pStyle w:val="cgtabletext0"/>
              <w:rPr>
                <w:sz w:val="18"/>
              </w:rPr>
            </w:pPr>
            <w:r>
              <w:rPr>
                <w:sz w:val="18"/>
              </w:rPr>
              <w:t>Version 2.0</w:t>
            </w:r>
          </w:p>
        </w:tc>
        <w:tc>
          <w:tcPr>
            <w:tcW w:w="4070" w:type="dxa"/>
            <w:shd w:val="pct10" w:color="auto" w:fill="auto"/>
          </w:tcPr>
          <w:p w:rsidR="0005291D" w:rsidRDefault="0005291D" w:rsidP="00C95386">
            <w:pPr>
              <w:pStyle w:val="cgtabletext0"/>
              <w:rPr>
                <w:sz w:val="18"/>
              </w:rPr>
            </w:pPr>
            <w:r>
              <w:rPr>
                <w:sz w:val="18"/>
              </w:rPr>
              <w:t>Revised document to incorporate learnings</w:t>
            </w:r>
            <w:r w:rsidR="005D6CED">
              <w:rPr>
                <w:sz w:val="18"/>
              </w:rPr>
              <w:t xml:space="preserve"> from trial run of event in  2014</w:t>
            </w:r>
          </w:p>
        </w:tc>
      </w:tr>
    </w:tbl>
    <w:p w:rsidR="00792D63" w:rsidRDefault="00792D63">
      <w:pPr>
        <w:pStyle w:val="CGBodyText"/>
      </w:pPr>
    </w:p>
    <w:p w:rsidR="00792D63" w:rsidRDefault="00792D63">
      <w:pPr>
        <w:pStyle w:val="CGBodyText"/>
      </w:pPr>
      <w:r>
        <w:t>This document is managed</w:t>
      </w:r>
      <w:r w:rsidR="00D95032">
        <w:t xml:space="preserve"> by</w:t>
      </w:r>
      <w:r>
        <w:t xml:space="preserve"> </w:t>
      </w:r>
      <w:r w:rsidR="00E10315">
        <w:t>the Aorangi U</w:t>
      </w:r>
      <w:r w:rsidR="0005291D">
        <w:t xml:space="preserve">ndulator Organising </w:t>
      </w:r>
      <w:r w:rsidR="00C95386">
        <w:t>Committee</w:t>
      </w:r>
      <w:r>
        <w:t xml:space="preserve">. Modifications should be submitted through to </w:t>
      </w:r>
      <w:r w:rsidR="00C95386">
        <w:t>Chris Martin (</w:t>
      </w:r>
      <w:r w:rsidR="00C95386" w:rsidRPr="00C95386">
        <w:t>C.Martin@gns.cri.nz</w:t>
      </w:r>
      <w:r w:rsidR="00C95386">
        <w:t xml:space="preserve">) </w:t>
      </w:r>
      <w:r>
        <w:t>for document update and publishing.</w:t>
      </w:r>
    </w:p>
    <w:p w:rsidR="00792D63" w:rsidRDefault="00792D63">
      <w:pPr>
        <w:pStyle w:val="CGBodyText"/>
      </w:pPr>
      <w:r>
        <w:br w:type="page"/>
      </w:r>
    </w:p>
    <w:p w:rsidR="000710C2" w:rsidRDefault="00C17DE4">
      <w:pPr>
        <w:pStyle w:val="TOC1"/>
        <w:tabs>
          <w:tab w:val="right" w:leader="dot" w:pos="9743"/>
        </w:tabs>
        <w:rPr>
          <w:rFonts w:asciiTheme="minorHAnsi" w:eastAsiaTheme="minorEastAsia" w:hAnsiTheme="minorHAnsi" w:cstheme="minorBidi"/>
          <w:b w:val="0"/>
          <w:caps w:val="0"/>
          <w:noProof/>
          <w:sz w:val="22"/>
          <w:szCs w:val="22"/>
          <w:lang w:val="en-NZ" w:eastAsia="en-NZ"/>
        </w:rPr>
      </w:pPr>
      <w:r w:rsidRPr="00F81AEB">
        <w:rPr>
          <w:rFonts w:ascii="Calibri" w:hAnsi="Calibri" w:cs="Calibri"/>
        </w:rPr>
        <w:lastRenderedPageBreak/>
        <w:fldChar w:fldCharType="begin"/>
      </w:r>
      <w:r w:rsidR="00792D63" w:rsidRPr="00F81AEB">
        <w:rPr>
          <w:rFonts w:ascii="Calibri" w:hAnsi="Calibri" w:cs="Calibri"/>
        </w:rPr>
        <w:instrText xml:space="preserve"> TOC \o "1-3" \h \z </w:instrText>
      </w:r>
      <w:r w:rsidRPr="00F81AEB">
        <w:rPr>
          <w:rFonts w:ascii="Calibri" w:hAnsi="Calibri" w:cs="Calibri"/>
        </w:rPr>
        <w:fldChar w:fldCharType="separate"/>
      </w:r>
      <w:hyperlink w:anchor="_Toc395784416" w:history="1">
        <w:r w:rsidR="000710C2" w:rsidRPr="000D6BC2">
          <w:rPr>
            <w:rStyle w:val="Hyperlink"/>
            <w:noProof/>
          </w:rPr>
          <w:t>Version Control</w:t>
        </w:r>
        <w:r w:rsidR="000710C2">
          <w:rPr>
            <w:noProof/>
            <w:webHidden/>
          </w:rPr>
          <w:tab/>
        </w:r>
        <w:r>
          <w:rPr>
            <w:noProof/>
            <w:webHidden/>
          </w:rPr>
          <w:fldChar w:fldCharType="begin"/>
        </w:r>
        <w:r w:rsidR="000710C2">
          <w:rPr>
            <w:noProof/>
            <w:webHidden/>
          </w:rPr>
          <w:instrText xml:space="preserve"> PAGEREF _Toc395784416 \h </w:instrText>
        </w:r>
        <w:r>
          <w:rPr>
            <w:noProof/>
            <w:webHidden/>
          </w:rPr>
        </w:r>
        <w:r>
          <w:rPr>
            <w:noProof/>
            <w:webHidden/>
          </w:rPr>
          <w:fldChar w:fldCharType="separate"/>
        </w:r>
        <w:r w:rsidR="000710C2">
          <w:rPr>
            <w:noProof/>
            <w:webHidden/>
          </w:rPr>
          <w:t>2</w:t>
        </w:r>
        <w:r>
          <w:rPr>
            <w:noProof/>
            <w:webHidden/>
          </w:rPr>
          <w:fldChar w:fldCharType="end"/>
        </w:r>
      </w:hyperlink>
    </w:p>
    <w:p w:rsidR="000710C2" w:rsidRDefault="00005255">
      <w:pPr>
        <w:pStyle w:val="TOC1"/>
        <w:tabs>
          <w:tab w:val="left" w:pos="480"/>
          <w:tab w:val="right" w:leader="dot" w:pos="9743"/>
        </w:tabs>
        <w:rPr>
          <w:rFonts w:asciiTheme="minorHAnsi" w:eastAsiaTheme="minorEastAsia" w:hAnsiTheme="minorHAnsi" w:cstheme="minorBidi"/>
          <w:b w:val="0"/>
          <w:caps w:val="0"/>
          <w:noProof/>
          <w:sz w:val="22"/>
          <w:szCs w:val="22"/>
          <w:lang w:val="en-NZ" w:eastAsia="en-NZ"/>
        </w:rPr>
      </w:pPr>
      <w:hyperlink w:anchor="_Toc395784417" w:history="1">
        <w:r w:rsidR="000710C2" w:rsidRPr="000D6BC2">
          <w:rPr>
            <w:rStyle w:val="Hyperlink"/>
            <w:noProof/>
          </w:rPr>
          <w:t>1.</w:t>
        </w:r>
        <w:r w:rsidR="000710C2">
          <w:rPr>
            <w:rFonts w:asciiTheme="minorHAnsi" w:eastAsiaTheme="minorEastAsia" w:hAnsiTheme="minorHAnsi" w:cstheme="minorBidi"/>
            <w:b w:val="0"/>
            <w:caps w:val="0"/>
            <w:noProof/>
            <w:sz w:val="22"/>
            <w:szCs w:val="22"/>
            <w:lang w:val="en-NZ" w:eastAsia="en-NZ"/>
          </w:rPr>
          <w:tab/>
        </w:r>
        <w:r w:rsidR="000710C2" w:rsidRPr="000D6BC2">
          <w:rPr>
            <w:rStyle w:val="Hyperlink"/>
            <w:noProof/>
          </w:rPr>
          <w:t>Safety Management Plans – An Introduction</w:t>
        </w:r>
        <w:r w:rsidR="000710C2">
          <w:rPr>
            <w:noProof/>
            <w:webHidden/>
          </w:rPr>
          <w:tab/>
        </w:r>
        <w:r w:rsidR="00C17DE4">
          <w:rPr>
            <w:noProof/>
            <w:webHidden/>
          </w:rPr>
          <w:fldChar w:fldCharType="begin"/>
        </w:r>
        <w:r w:rsidR="000710C2">
          <w:rPr>
            <w:noProof/>
            <w:webHidden/>
          </w:rPr>
          <w:instrText xml:space="preserve"> PAGEREF _Toc395784417 \h </w:instrText>
        </w:r>
        <w:r w:rsidR="00C17DE4">
          <w:rPr>
            <w:noProof/>
            <w:webHidden/>
          </w:rPr>
        </w:r>
        <w:r w:rsidR="00C17DE4">
          <w:rPr>
            <w:noProof/>
            <w:webHidden/>
          </w:rPr>
          <w:fldChar w:fldCharType="separate"/>
        </w:r>
        <w:r w:rsidR="000710C2">
          <w:rPr>
            <w:noProof/>
            <w:webHidden/>
          </w:rPr>
          <w:t>4</w:t>
        </w:r>
        <w:r w:rsidR="00C17DE4">
          <w:rPr>
            <w:noProof/>
            <w:webHidden/>
          </w:rPr>
          <w:fldChar w:fldCharType="end"/>
        </w:r>
      </w:hyperlink>
    </w:p>
    <w:p w:rsidR="000710C2" w:rsidRDefault="00005255">
      <w:pPr>
        <w:pStyle w:val="TOC1"/>
        <w:tabs>
          <w:tab w:val="left" w:pos="480"/>
          <w:tab w:val="right" w:leader="dot" w:pos="9743"/>
        </w:tabs>
        <w:rPr>
          <w:rFonts w:asciiTheme="minorHAnsi" w:eastAsiaTheme="minorEastAsia" w:hAnsiTheme="minorHAnsi" w:cstheme="minorBidi"/>
          <w:b w:val="0"/>
          <w:caps w:val="0"/>
          <w:noProof/>
          <w:sz w:val="22"/>
          <w:szCs w:val="22"/>
          <w:lang w:val="en-NZ" w:eastAsia="en-NZ"/>
        </w:rPr>
      </w:pPr>
      <w:hyperlink w:anchor="_Toc395784418" w:history="1">
        <w:r w:rsidR="000710C2" w:rsidRPr="000D6BC2">
          <w:rPr>
            <w:rStyle w:val="Hyperlink"/>
            <w:noProof/>
          </w:rPr>
          <w:t>2.</w:t>
        </w:r>
        <w:r w:rsidR="000710C2">
          <w:rPr>
            <w:rFonts w:asciiTheme="minorHAnsi" w:eastAsiaTheme="minorEastAsia" w:hAnsiTheme="minorHAnsi" w:cstheme="minorBidi"/>
            <w:b w:val="0"/>
            <w:caps w:val="0"/>
            <w:noProof/>
            <w:sz w:val="22"/>
            <w:szCs w:val="22"/>
            <w:lang w:val="en-NZ" w:eastAsia="en-NZ"/>
          </w:rPr>
          <w:tab/>
        </w:r>
        <w:r w:rsidR="000710C2" w:rsidRPr="000D6BC2">
          <w:rPr>
            <w:rStyle w:val="Hyperlink"/>
            <w:noProof/>
          </w:rPr>
          <w:t>Safety Management Plan as documented by the Aorangi Undulator Organising Committee</w:t>
        </w:r>
        <w:r w:rsidR="000710C2">
          <w:rPr>
            <w:noProof/>
            <w:webHidden/>
          </w:rPr>
          <w:tab/>
        </w:r>
        <w:r w:rsidR="00C17DE4">
          <w:rPr>
            <w:noProof/>
            <w:webHidden/>
          </w:rPr>
          <w:fldChar w:fldCharType="begin"/>
        </w:r>
        <w:r w:rsidR="000710C2">
          <w:rPr>
            <w:noProof/>
            <w:webHidden/>
          </w:rPr>
          <w:instrText xml:space="preserve"> PAGEREF _Toc395784418 \h </w:instrText>
        </w:r>
        <w:r w:rsidR="00C17DE4">
          <w:rPr>
            <w:noProof/>
            <w:webHidden/>
          </w:rPr>
        </w:r>
        <w:r w:rsidR="00C17DE4">
          <w:rPr>
            <w:noProof/>
            <w:webHidden/>
          </w:rPr>
          <w:fldChar w:fldCharType="separate"/>
        </w:r>
        <w:r w:rsidR="000710C2">
          <w:rPr>
            <w:noProof/>
            <w:webHidden/>
          </w:rPr>
          <w:t>5</w:t>
        </w:r>
        <w:r w:rsidR="00C17DE4">
          <w:rPr>
            <w:noProof/>
            <w:webHidden/>
          </w:rPr>
          <w:fldChar w:fldCharType="end"/>
        </w:r>
      </w:hyperlink>
    </w:p>
    <w:p w:rsidR="000710C2" w:rsidRDefault="00005255">
      <w:pPr>
        <w:pStyle w:val="TOC1"/>
        <w:tabs>
          <w:tab w:val="left" w:pos="480"/>
          <w:tab w:val="right" w:leader="dot" w:pos="9743"/>
        </w:tabs>
        <w:rPr>
          <w:rFonts w:asciiTheme="minorHAnsi" w:eastAsiaTheme="minorEastAsia" w:hAnsiTheme="minorHAnsi" w:cstheme="minorBidi"/>
          <w:b w:val="0"/>
          <w:caps w:val="0"/>
          <w:noProof/>
          <w:sz w:val="22"/>
          <w:szCs w:val="22"/>
          <w:lang w:val="en-NZ" w:eastAsia="en-NZ"/>
        </w:rPr>
      </w:pPr>
      <w:hyperlink w:anchor="_Toc395784419" w:history="1">
        <w:r w:rsidR="000710C2" w:rsidRPr="000D6BC2">
          <w:rPr>
            <w:rStyle w:val="Hyperlink"/>
            <w:noProof/>
          </w:rPr>
          <w:t>3.</w:t>
        </w:r>
        <w:r w:rsidR="000710C2">
          <w:rPr>
            <w:rFonts w:asciiTheme="minorHAnsi" w:eastAsiaTheme="minorEastAsia" w:hAnsiTheme="minorHAnsi" w:cstheme="minorBidi"/>
            <w:b w:val="0"/>
            <w:caps w:val="0"/>
            <w:noProof/>
            <w:sz w:val="22"/>
            <w:szCs w:val="22"/>
            <w:lang w:val="en-NZ" w:eastAsia="en-NZ"/>
          </w:rPr>
          <w:tab/>
        </w:r>
        <w:r w:rsidR="000710C2" w:rsidRPr="000D6BC2">
          <w:rPr>
            <w:rStyle w:val="Hyperlink"/>
            <w:noProof/>
          </w:rPr>
          <w:t>Communication</w:t>
        </w:r>
        <w:r w:rsidR="000710C2">
          <w:rPr>
            <w:noProof/>
            <w:webHidden/>
          </w:rPr>
          <w:tab/>
        </w:r>
        <w:r w:rsidR="00C17DE4">
          <w:rPr>
            <w:noProof/>
            <w:webHidden/>
          </w:rPr>
          <w:fldChar w:fldCharType="begin"/>
        </w:r>
        <w:r w:rsidR="000710C2">
          <w:rPr>
            <w:noProof/>
            <w:webHidden/>
          </w:rPr>
          <w:instrText xml:space="preserve"> PAGEREF _Toc395784419 \h </w:instrText>
        </w:r>
        <w:r w:rsidR="00C17DE4">
          <w:rPr>
            <w:noProof/>
            <w:webHidden/>
          </w:rPr>
        </w:r>
        <w:r w:rsidR="00C17DE4">
          <w:rPr>
            <w:noProof/>
            <w:webHidden/>
          </w:rPr>
          <w:fldChar w:fldCharType="separate"/>
        </w:r>
        <w:r w:rsidR="000710C2">
          <w:rPr>
            <w:noProof/>
            <w:webHidden/>
          </w:rPr>
          <w:t>6</w:t>
        </w:r>
        <w:r w:rsidR="00C17DE4">
          <w:rPr>
            <w:noProof/>
            <w:webHidden/>
          </w:rPr>
          <w:fldChar w:fldCharType="end"/>
        </w:r>
      </w:hyperlink>
    </w:p>
    <w:p w:rsidR="000710C2" w:rsidRDefault="00005255">
      <w:pPr>
        <w:pStyle w:val="TOC2"/>
        <w:tabs>
          <w:tab w:val="left" w:pos="720"/>
          <w:tab w:val="right" w:leader="dot" w:pos="9743"/>
        </w:tabs>
        <w:rPr>
          <w:rFonts w:asciiTheme="minorHAnsi" w:eastAsiaTheme="minorEastAsia" w:hAnsiTheme="minorHAnsi" w:cstheme="minorBidi"/>
          <w:smallCaps w:val="0"/>
          <w:noProof/>
          <w:sz w:val="22"/>
          <w:szCs w:val="22"/>
          <w:lang w:val="en-NZ" w:eastAsia="en-NZ"/>
        </w:rPr>
      </w:pPr>
      <w:hyperlink w:anchor="_Toc395784420" w:history="1">
        <w:r w:rsidR="000710C2" w:rsidRPr="000D6BC2">
          <w:rPr>
            <w:rStyle w:val="Hyperlink"/>
            <w:noProof/>
          </w:rPr>
          <w:t>3.1</w:t>
        </w:r>
        <w:r w:rsidR="000710C2">
          <w:rPr>
            <w:rFonts w:asciiTheme="minorHAnsi" w:eastAsiaTheme="minorEastAsia" w:hAnsiTheme="minorHAnsi" w:cstheme="minorBidi"/>
            <w:smallCaps w:val="0"/>
            <w:noProof/>
            <w:sz w:val="22"/>
            <w:szCs w:val="22"/>
            <w:lang w:val="en-NZ" w:eastAsia="en-NZ"/>
          </w:rPr>
          <w:tab/>
        </w:r>
        <w:r w:rsidR="000710C2" w:rsidRPr="000D6BC2">
          <w:rPr>
            <w:rStyle w:val="Hyperlink"/>
            <w:noProof/>
          </w:rPr>
          <w:t>Event Summary</w:t>
        </w:r>
        <w:r w:rsidR="000710C2">
          <w:rPr>
            <w:noProof/>
            <w:webHidden/>
          </w:rPr>
          <w:tab/>
        </w:r>
        <w:r w:rsidR="00C17DE4">
          <w:rPr>
            <w:noProof/>
            <w:webHidden/>
          </w:rPr>
          <w:fldChar w:fldCharType="begin"/>
        </w:r>
        <w:r w:rsidR="000710C2">
          <w:rPr>
            <w:noProof/>
            <w:webHidden/>
          </w:rPr>
          <w:instrText xml:space="preserve"> PAGEREF _Toc395784420 \h </w:instrText>
        </w:r>
        <w:r w:rsidR="00C17DE4">
          <w:rPr>
            <w:noProof/>
            <w:webHidden/>
          </w:rPr>
        </w:r>
        <w:r w:rsidR="00C17DE4">
          <w:rPr>
            <w:noProof/>
            <w:webHidden/>
          </w:rPr>
          <w:fldChar w:fldCharType="separate"/>
        </w:r>
        <w:r w:rsidR="000710C2">
          <w:rPr>
            <w:noProof/>
            <w:webHidden/>
          </w:rPr>
          <w:t>6</w:t>
        </w:r>
        <w:r w:rsidR="00C17DE4">
          <w:rPr>
            <w:noProof/>
            <w:webHidden/>
          </w:rPr>
          <w:fldChar w:fldCharType="end"/>
        </w:r>
      </w:hyperlink>
    </w:p>
    <w:p w:rsidR="000710C2" w:rsidRDefault="00005255">
      <w:pPr>
        <w:pStyle w:val="TOC3"/>
        <w:tabs>
          <w:tab w:val="right" w:leader="dot" w:pos="9743"/>
        </w:tabs>
        <w:rPr>
          <w:rFonts w:asciiTheme="minorHAnsi" w:eastAsiaTheme="minorEastAsia" w:hAnsiTheme="minorHAnsi" w:cstheme="minorBidi"/>
          <w:noProof/>
          <w:sz w:val="22"/>
          <w:szCs w:val="22"/>
          <w:lang w:val="en-NZ" w:eastAsia="en-NZ"/>
        </w:rPr>
      </w:pPr>
      <w:hyperlink w:anchor="_Toc395784421" w:history="1">
        <w:r w:rsidR="000710C2" w:rsidRPr="000D6BC2">
          <w:rPr>
            <w:rStyle w:val="Hyperlink"/>
            <w:noProof/>
          </w:rPr>
          <w:t>2014 Aorangi Undulator</w:t>
        </w:r>
        <w:r w:rsidR="000710C2">
          <w:rPr>
            <w:noProof/>
            <w:webHidden/>
          </w:rPr>
          <w:tab/>
        </w:r>
        <w:r w:rsidR="00C17DE4">
          <w:rPr>
            <w:noProof/>
            <w:webHidden/>
          </w:rPr>
          <w:fldChar w:fldCharType="begin"/>
        </w:r>
        <w:r w:rsidR="000710C2">
          <w:rPr>
            <w:noProof/>
            <w:webHidden/>
          </w:rPr>
          <w:instrText xml:space="preserve"> PAGEREF _Toc395784421 \h </w:instrText>
        </w:r>
        <w:r w:rsidR="00C17DE4">
          <w:rPr>
            <w:noProof/>
            <w:webHidden/>
          </w:rPr>
        </w:r>
        <w:r w:rsidR="00C17DE4">
          <w:rPr>
            <w:noProof/>
            <w:webHidden/>
          </w:rPr>
          <w:fldChar w:fldCharType="separate"/>
        </w:r>
        <w:r w:rsidR="000710C2">
          <w:rPr>
            <w:noProof/>
            <w:webHidden/>
          </w:rPr>
          <w:t>6</w:t>
        </w:r>
        <w:r w:rsidR="00C17DE4">
          <w:rPr>
            <w:noProof/>
            <w:webHidden/>
          </w:rPr>
          <w:fldChar w:fldCharType="end"/>
        </w:r>
      </w:hyperlink>
    </w:p>
    <w:p w:rsidR="000710C2" w:rsidRDefault="00005255">
      <w:pPr>
        <w:pStyle w:val="TOC3"/>
        <w:tabs>
          <w:tab w:val="right" w:leader="dot" w:pos="9743"/>
        </w:tabs>
        <w:rPr>
          <w:rFonts w:asciiTheme="minorHAnsi" w:eastAsiaTheme="minorEastAsia" w:hAnsiTheme="minorHAnsi" w:cstheme="minorBidi"/>
          <w:noProof/>
          <w:sz w:val="22"/>
          <w:szCs w:val="22"/>
          <w:lang w:val="en-NZ" w:eastAsia="en-NZ"/>
        </w:rPr>
      </w:pPr>
      <w:hyperlink w:anchor="_Toc395784422" w:history="1">
        <w:r w:rsidR="000710C2" w:rsidRPr="000D6BC2">
          <w:rPr>
            <w:rStyle w:val="Hyperlink"/>
            <w:noProof/>
          </w:rPr>
          <w:t>Day 1 Course Notes</w:t>
        </w:r>
        <w:r w:rsidR="000710C2">
          <w:rPr>
            <w:noProof/>
            <w:webHidden/>
          </w:rPr>
          <w:tab/>
        </w:r>
        <w:r w:rsidR="00C17DE4">
          <w:rPr>
            <w:noProof/>
            <w:webHidden/>
          </w:rPr>
          <w:fldChar w:fldCharType="begin"/>
        </w:r>
        <w:r w:rsidR="000710C2">
          <w:rPr>
            <w:noProof/>
            <w:webHidden/>
          </w:rPr>
          <w:instrText xml:space="preserve"> PAGEREF _Toc395784422 \h </w:instrText>
        </w:r>
        <w:r w:rsidR="00C17DE4">
          <w:rPr>
            <w:noProof/>
            <w:webHidden/>
          </w:rPr>
        </w:r>
        <w:r w:rsidR="00C17DE4">
          <w:rPr>
            <w:noProof/>
            <w:webHidden/>
          </w:rPr>
          <w:fldChar w:fldCharType="separate"/>
        </w:r>
        <w:r w:rsidR="000710C2">
          <w:rPr>
            <w:noProof/>
            <w:webHidden/>
          </w:rPr>
          <w:t>6</w:t>
        </w:r>
        <w:r w:rsidR="00C17DE4">
          <w:rPr>
            <w:noProof/>
            <w:webHidden/>
          </w:rPr>
          <w:fldChar w:fldCharType="end"/>
        </w:r>
      </w:hyperlink>
    </w:p>
    <w:p w:rsidR="000710C2" w:rsidRDefault="00005255">
      <w:pPr>
        <w:pStyle w:val="TOC3"/>
        <w:tabs>
          <w:tab w:val="right" w:leader="dot" w:pos="9743"/>
        </w:tabs>
        <w:rPr>
          <w:rFonts w:asciiTheme="minorHAnsi" w:eastAsiaTheme="minorEastAsia" w:hAnsiTheme="minorHAnsi" w:cstheme="minorBidi"/>
          <w:noProof/>
          <w:sz w:val="22"/>
          <w:szCs w:val="22"/>
          <w:lang w:val="en-NZ" w:eastAsia="en-NZ"/>
        </w:rPr>
      </w:pPr>
      <w:hyperlink w:anchor="_Toc395784423" w:history="1">
        <w:r w:rsidR="000710C2" w:rsidRPr="000D6BC2">
          <w:rPr>
            <w:rStyle w:val="Hyperlink"/>
            <w:noProof/>
          </w:rPr>
          <w:t>General notes:</w:t>
        </w:r>
        <w:r w:rsidR="000710C2">
          <w:rPr>
            <w:noProof/>
            <w:webHidden/>
          </w:rPr>
          <w:tab/>
        </w:r>
        <w:r w:rsidR="00C17DE4">
          <w:rPr>
            <w:noProof/>
            <w:webHidden/>
          </w:rPr>
          <w:fldChar w:fldCharType="begin"/>
        </w:r>
        <w:r w:rsidR="000710C2">
          <w:rPr>
            <w:noProof/>
            <w:webHidden/>
          </w:rPr>
          <w:instrText xml:space="preserve"> PAGEREF _Toc395784423 \h </w:instrText>
        </w:r>
        <w:r w:rsidR="00C17DE4">
          <w:rPr>
            <w:noProof/>
            <w:webHidden/>
          </w:rPr>
        </w:r>
        <w:r w:rsidR="00C17DE4">
          <w:rPr>
            <w:noProof/>
            <w:webHidden/>
          </w:rPr>
          <w:fldChar w:fldCharType="separate"/>
        </w:r>
        <w:r w:rsidR="000710C2">
          <w:rPr>
            <w:noProof/>
            <w:webHidden/>
          </w:rPr>
          <w:t>6</w:t>
        </w:r>
        <w:r w:rsidR="00C17DE4">
          <w:rPr>
            <w:noProof/>
            <w:webHidden/>
          </w:rPr>
          <w:fldChar w:fldCharType="end"/>
        </w:r>
      </w:hyperlink>
    </w:p>
    <w:p w:rsidR="000710C2" w:rsidRDefault="00005255">
      <w:pPr>
        <w:pStyle w:val="TOC3"/>
        <w:tabs>
          <w:tab w:val="right" w:leader="dot" w:pos="9743"/>
        </w:tabs>
        <w:rPr>
          <w:rFonts w:asciiTheme="minorHAnsi" w:eastAsiaTheme="minorEastAsia" w:hAnsiTheme="minorHAnsi" w:cstheme="minorBidi"/>
          <w:noProof/>
          <w:sz w:val="22"/>
          <w:szCs w:val="22"/>
          <w:lang w:val="en-NZ" w:eastAsia="en-NZ"/>
        </w:rPr>
      </w:pPr>
      <w:hyperlink w:anchor="_Toc395784424" w:history="1">
        <w:r w:rsidR="000710C2" w:rsidRPr="000D6BC2">
          <w:rPr>
            <w:rStyle w:val="Hyperlink"/>
            <w:noProof/>
          </w:rPr>
          <w:t>Day 2 Course Notes</w:t>
        </w:r>
        <w:r w:rsidR="000710C2">
          <w:rPr>
            <w:noProof/>
            <w:webHidden/>
          </w:rPr>
          <w:tab/>
        </w:r>
        <w:r w:rsidR="00C17DE4">
          <w:rPr>
            <w:noProof/>
            <w:webHidden/>
          </w:rPr>
          <w:fldChar w:fldCharType="begin"/>
        </w:r>
        <w:r w:rsidR="000710C2">
          <w:rPr>
            <w:noProof/>
            <w:webHidden/>
          </w:rPr>
          <w:instrText xml:space="preserve"> PAGEREF _Toc395784424 \h </w:instrText>
        </w:r>
        <w:r w:rsidR="00C17DE4">
          <w:rPr>
            <w:noProof/>
            <w:webHidden/>
          </w:rPr>
        </w:r>
        <w:r w:rsidR="00C17DE4">
          <w:rPr>
            <w:noProof/>
            <w:webHidden/>
          </w:rPr>
          <w:fldChar w:fldCharType="separate"/>
        </w:r>
        <w:r w:rsidR="000710C2">
          <w:rPr>
            <w:noProof/>
            <w:webHidden/>
          </w:rPr>
          <w:t>7</w:t>
        </w:r>
        <w:r w:rsidR="00C17DE4">
          <w:rPr>
            <w:noProof/>
            <w:webHidden/>
          </w:rPr>
          <w:fldChar w:fldCharType="end"/>
        </w:r>
      </w:hyperlink>
    </w:p>
    <w:p w:rsidR="000710C2" w:rsidRDefault="00005255">
      <w:pPr>
        <w:pStyle w:val="TOC3"/>
        <w:tabs>
          <w:tab w:val="right" w:leader="dot" w:pos="9743"/>
        </w:tabs>
        <w:rPr>
          <w:rFonts w:asciiTheme="minorHAnsi" w:eastAsiaTheme="minorEastAsia" w:hAnsiTheme="minorHAnsi" w:cstheme="minorBidi"/>
          <w:noProof/>
          <w:sz w:val="22"/>
          <w:szCs w:val="22"/>
          <w:lang w:val="en-NZ" w:eastAsia="en-NZ"/>
        </w:rPr>
      </w:pPr>
      <w:hyperlink w:anchor="_Toc395784425" w:history="1">
        <w:r w:rsidR="000710C2" w:rsidRPr="000D6BC2">
          <w:rPr>
            <w:rStyle w:val="Hyperlink"/>
            <w:noProof/>
          </w:rPr>
          <w:t>General notes:</w:t>
        </w:r>
        <w:r w:rsidR="000710C2">
          <w:rPr>
            <w:noProof/>
            <w:webHidden/>
          </w:rPr>
          <w:tab/>
        </w:r>
        <w:r w:rsidR="00C17DE4">
          <w:rPr>
            <w:noProof/>
            <w:webHidden/>
          </w:rPr>
          <w:fldChar w:fldCharType="begin"/>
        </w:r>
        <w:r w:rsidR="000710C2">
          <w:rPr>
            <w:noProof/>
            <w:webHidden/>
          </w:rPr>
          <w:instrText xml:space="preserve"> PAGEREF _Toc395784425 \h </w:instrText>
        </w:r>
        <w:r w:rsidR="00C17DE4">
          <w:rPr>
            <w:noProof/>
            <w:webHidden/>
          </w:rPr>
        </w:r>
        <w:r w:rsidR="00C17DE4">
          <w:rPr>
            <w:noProof/>
            <w:webHidden/>
          </w:rPr>
          <w:fldChar w:fldCharType="separate"/>
        </w:r>
        <w:r w:rsidR="000710C2">
          <w:rPr>
            <w:noProof/>
            <w:webHidden/>
          </w:rPr>
          <w:t>7</w:t>
        </w:r>
        <w:r w:rsidR="00C17DE4">
          <w:rPr>
            <w:noProof/>
            <w:webHidden/>
          </w:rPr>
          <w:fldChar w:fldCharType="end"/>
        </w:r>
      </w:hyperlink>
    </w:p>
    <w:p w:rsidR="000710C2" w:rsidRDefault="00005255">
      <w:pPr>
        <w:pStyle w:val="TOC3"/>
        <w:tabs>
          <w:tab w:val="right" w:leader="dot" w:pos="9743"/>
        </w:tabs>
        <w:rPr>
          <w:rFonts w:asciiTheme="minorHAnsi" w:eastAsiaTheme="minorEastAsia" w:hAnsiTheme="minorHAnsi" w:cstheme="minorBidi"/>
          <w:noProof/>
          <w:sz w:val="22"/>
          <w:szCs w:val="22"/>
          <w:lang w:val="en-NZ" w:eastAsia="en-NZ"/>
        </w:rPr>
      </w:pPr>
      <w:hyperlink w:anchor="_Toc395784427" w:history="1">
        <w:r w:rsidR="000710C2" w:rsidRPr="000D6BC2">
          <w:rPr>
            <w:rStyle w:val="Hyperlink"/>
            <w:rFonts w:ascii="Arial Narrow" w:hAnsi="Arial Narrow"/>
            <w:noProof/>
          </w:rPr>
          <w:t>Section 1) Start at Mangatoetoe river to Kawakawa Hut</w:t>
        </w:r>
        <w:r w:rsidR="000710C2">
          <w:rPr>
            <w:noProof/>
            <w:webHidden/>
          </w:rPr>
          <w:tab/>
        </w:r>
        <w:r w:rsidR="00C17DE4">
          <w:rPr>
            <w:noProof/>
            <w:webHidden/>
          </w:rPr>
          <w:fldChar w:fldCharType="begin"/>
        </w:r>
        <w:r w:rsidR="000710C2">
          <w:rPr>
            <w:noProof/>
            <w:webHidden/>
          </w:rPr>
          <w:instrText xml:space="preserve"> PAGEREF _Toc395784427 \h </w:instrText>
        </w:r>
        <w:r w:rsidR="00C17DE4">
          <w:rPr>
            <w:noProof/>
            <w:webHidden/>
          </w:rPr>
        </w:r>
        <w:r w:rsidR="00C17DE4">
          <w:rPr>
            <w:noProof/>
            <w:webHidden/>
          </w:rPr>
          <w:fldChar w:fldCharType="separate"/>
        </w:r>
        <w:r w:rsidR="000710C2">
          <w:rPr>
            <w:noProof/>
            <w:webHidden/>
          </w:rPr>
          <w:t>7</w:t>
        </w:r>
        <w:r w:rsidR="00C17DE4">
          <w:rPr>
            <w:noProof/>
            <w:webHidden/>
          </w:rPr>
          <w:fldChar w:fldCharType="end"/>
        </w:r>
      </w:hyperlink>
    </w:p>
    <w:p w:rsidR="000710C2" w:rsidRDefault="00005255">
      <w:pPr>
        <w:pStyle w:val="TOC3"/>
        <w:tabs>
          <w:tab w:val="right" w:leader="dot" w:pos="9743"/>
        </w:tabs>
        <w:rPr>
          <w:rFonts w:asciiTheme="minorHAnsi" w:eastAsiaTheme="minorEastAsia" w:hAnsiTheme="minorHAnsi" w:cstheme="minorBidi"/>
          <w:noProof/>
          <w:sz w:val="22"/>
          <w:szCs w:val="22"/>
          <w:lang w:val="en-NZ" w:eastAsia="en-NZ"/>
        </w:rPr>
      </w:pPr>
      <w:hyperlink w:anchor="_Toc395784428" w:history="1">
        <w:r w:rsidR="000710C2" w:rsidRPr="000D6BC2">
          <w:rPr>
            <w:rStyle w:val="Hyperlink"/>
            <w:rFonts w:ascii="Arial Narrow" w:hAnsi="Arial Narrow"/>
            <w:noProof/>
          </w:rPr>
          <w:t xml:space="preserve">Section 2) Kawakawa </w:t>
        </w:r>
        <w:r w:rsidR="005747B5">
          <w:rPr>
            <w:rStyle w:val="Hyperlink"/>
            <w:rFonts w:ascii="Arial Narrow" w:hAnsi="Arial Narrow"/>
            <w:noProof/>
          </w:rPr>
          <w:t>H</w:t>
        </w:r>
        <w:r w:rsidR="000710C2" w:rsidRPr="000D6BC2">
          <w:rPr>
            <w:rStyle w:val="Hyperlink"/>
            <w:rFonts w:ascii="Arial Narrow" w:hAnsi="Arial Narrow"/>
            <w:noProof/>
          </w:rPr>
          <w:t>ut to Pararaki Hut</w:t>
        </w:r>
        <w:r w:rsidR="000710C2">
          <w:rPr>
            <w:noProof/>
            <w:webHidden/>
          </w:rPr>
          <w:tab/>
        </w:r>
        <w:r w:rsidR="00C17DE4">
          <w:rPr>
            <w:noProof/>
            <w:webHidden/>
          </w:rPr>
          <w:fldChar w:fldCharType="begin"/>
        </w:r>
        <w:r w:rsidR="000710C2">
          <w:rPr>
            <w:noProof/>
            <w:webHidden/>
          </w:rPr>
          <w:instrText xml:space="preserve"> PAGEREF _Toc395784428 \h </w:instrText>
        </w:r>
        <w:r w:rsidR="00C17DE4">
          <w:rPr>
            <w:noProof/>
            <w:webHidden/>
          </w:rPr>
        </w:r>
        <w:r w:rsidR="00C17DE4">
          <w:rPr>
            <w:noProof/>
            <w:webHidden/>
          </w:rPr>
          <w:fldChar w:fldCharType="separate"/>
        </w:r>
        <w:r w:rsidR="000710C2">
          <w:rPr>
            <w:noProof/>
            <w:webHidden/>
          </w:rPr>
          <w:t>7</w:t>
        </w:r>
        <w:r w:rsidR="00C17DE4">
          <w:rPr>
            <w:noProof/>
            <w:webHidden/>
          </w:rPr>
          <w:fldChar w:fldCharType="end"/>
        </w:r>
      </w:hyperlink>
    </w:p>
    <w:p w:rsidR="000710C2" w:rsidRDefault="00C17DE4">
      <w:pPr>
        <w:pStyle w:val="TOC3"/>
        <w:tabs>
          <w:tab w:val="right" w:leader="dot" w:pos="9743"/>
        </w:tabs>
        <w:rPr>
          <w:rFonts w:asciiTheme="minorHAnsi" w:eastAsiaTheme="minorEastAsia" w:hAnsiTheme="minorHAnsi" w:cstheme="minorBidi"/>
          <w:noProof/>
          <w:sz w:val="22"/>
          <w:szCs w:val="22"/>
          <w:lang w:val="en-NZ" w:eastAsia="en-NZ"/>
        </w:rPr>
      </w:pPr>
      <w:hyperlink w:anchor="_Toc395784429" w:history="1">
        <w:r w:rsidR="000710C2" w:rsidRPr="000D6BC2">
          <w:rPr>
            <w:rStyle w:val="Hyperlink"/>
            <w:rFonts w:ascii="Arial Narrow" w:hAnsi="Arial Narrow"/>
            <w:noProof/>
          </w:rPr>
          <w:t xml:space="preserve">Section 3) Pararaki </w:t>
        </w:r>
        <w:r w:rsidR="005747B5">
          <w:rPr>
            <w:rStyle w:val="Hyperlink"/>
            <w:rFonts w:ascii="Arial Narrow" w:hAnsi="Arial Narrow"/>
            <w:noProof/>
          </w:rPr>
          <w:t>H</w:t>
        </w:r>
        <w:r w:rsidR="000710C2" w:rsidRPr="000D6BC2">
          <w:rPr>
            <w:rStyle w:val="Hyperlink"/>
            <w:rFonts w:ascii="Arial Narrow" w:hAnsi="Arial Narrow"/>
            <w:noProof/>
          </w:rPr>
          <w:t xml:space="preserve">ut to Washpool </w:t>
        </w:r>
        <w:r w:rsidR="005747B5">
          <w:rPr>
            <w:rStyle w:val="Hyperlink"/>
            <w:rFonts w:ascii="Arial Narrow" w:hAnsi="Arial Narrow"/>
            <w:noProof/>
          </w:rPr>
          <w:t>H</w:t>
        </w:r>
        <w:r w:rsidR="000710C2" w:rsidRPr="000D6BC2">
          <w:rPr>
            <w:rStyle w:val="Hyperlink"/>
            <w:rFonts w:ascii="Arial Narrow" w:hAnsi="Arial Narrow"/>
            <w:noProof/>
          </w:rPr>
          <w:t>ut</w:t>
        </w:r>
        <w:r w:rsidR="000710C2">
          <w:rPr>
            <w:noProof/>
            <w:webHidden/>
          </w:rPr>
          <w:tab/>
        </w:r>
        <w:r>
          <w:rPr>
            <w:noProof/>
            <w:webHidden/>
          </w:rPr>
          <w:fldChar w:fldCharType="begin"/>
        </w:r>
        <w:r w:rsidR="000710C2">
          <w:rPr>
            <w:noProof/>
            <w:webHidden/>
          </w:rPr>
          <w:instrText xml:space="preserve"> PAGEREF _Toc395784429 \h </w:instrText>
        </w:r>
        <w:r>
          <w:rPr>
            <w:noProof/>
            <w:webHidden/>
          </w:rPr>
        </w:r>
        <w:r>
          <w:rPr>
            <w:noProof/>
            <w:webHidden/>
          </w:rPr>
          <w:fldChar w:fldCharType="separate"/>
        </w:r>
        <w:r w:rsidR="000710C2">
          <w:rPr>
            <w:noProof/>
            <w:webHidden/>
          </w:rPr>
          <w:t>7</w:t>
        </w:r>
        <w:r>
          <w:rPr>
            <w:noProof/>
            <w:webHidden/>
          </w:rPr>
          <w:fldChar w:fldCharType="end"/>
        </w:r>
      </w:hyperlink>
    </w:p>
    <w:p w:rsidR="000710C2" w:rsidRDefault="00005255">
      <w:pPr>
        <w:pStyle w:val="TOC3"/>
        <w:tabs>
          <w:tab w:val="right" w:leader="dot" w:pos="9743"/>
        </w:tabs>
        <w:rPr>
          <w:rFonts w:asciiTheme="minorHAnsi" w:eastAsiaTheme="minorEastAsia" w:hAnsiTheme="minorHAnsi" w:cstheme="minorBidi"/>
          <w:noProof/>
          <w:sz w:val="22"/>
          <w:szCs w:val="22"/>
          <w:lang w:val="en-NZ" w:eastAsia="en-NZ"/>
        </w:rPr>
      </w:pPr>
      <w:hyperlink w:anchor="_Toc395784430" w:history="1">
        <w:r w:rsidR="000710C2" w:rsidRPr="000D6BC2">
          <w:rPr>
            <w:rStyle w:val="Hyperlink"/>
            <w:rFonts w:ascii="Arial Narrow" w:hAnsi="Arial Narrow"/>
            <w:noProof/>
          </w:rPr>
          <w:t>Section 4) Washpool Hut to Finish</w:t>
        </w:r>
        <w:r w:rsidR="000710C2">
          <w:rPr>
            <w:noProof/>
            <w:webHidden/>
          </w:rPr>
          <w:tab/>
        </w:r>
        <w:r w:rsidR="00C17DE4">
          <w:rPr>
            <w:noProof/>
            <w:webHidden/>
          </w:rPr>
          <w:fldChar w:fldCharType="begin"/>
        </w:r>
        <w:r w:rsidR="000710C2">
          <w:rPr>
            <w:noProof/>
            <w:webHidden/>
          </w:rPr>
          <w:instrText xml:space="preserve"> PAGEREF _Toc395784430 \h </w:instrText>
        </w:r>
        <w:r w:rsidR="00C17DE4">
          <w:rPr>
            <w:noProof/>
            <w:webHidden/>
          </w:rPr>
        </w:r>
        <w:r w:rsidR="00C17DE4">
          <w:rPr>
            <w:noProof/>
            <w:webHidden/>
          </w:rPr>
          <w:fldChar w:fldCharType="separate"/>
        </w:r>
        <w:r w:rsidR="000710C2">
          <w:rPr>
            <w:noProof/>
            <w:webHidden/>
          </w:rPr>
          <w:t>7</w:t>
        </w:r>
        <w:r w:rsidR="00C17DE4">
          <w:rPr>
            <w:noProof/>
            <w:webHidden/>
          </w:rPr>
          <w:fldChar w:fldCharType="end"/>
        </w:r>
      </w:hyperlink>
    </w:p>
    <w:p w:rsidR="000710C2" w:rsidRDefault="00005255">
      <w:pPr>
        <w:pStyle w:val="TOC3"/>
        <w:tabs>
          <w:tab w:val="right" w:leader="dot" w:pos="9743"/>
        </w:tabs>
        <w:rPr>
          <w:rFonts w:asciiTheme="minorHAnsi" w:eastAsiaTheme="minorEastAsia" w:hAnsiTheme="minorHAnsi" w:cstheme="minorBidi"/>
          <w:noProof/>
          <w:sz w:val="22"/>
          <w:szCs w:val="22"/>
          <w:lang w:val="en-NZ" w:eastAsia="en-NZ"/>
        </w:rPr>
      </w:pPr>
      <w:hyperlink w:anchor="_Toc395784431" w:history="1">
        <w:r w:rsidR="000710C2" w:rsidRPr="000D6BC2">
          <w:rPr>
            <w:rStyle w:val="Hyperlink"/>
            <w:noProof/>
          </w:rPr>
          <w:t>Day 3 Course Notes</w:t>
        </w:r>
        <w:r w:rsidR="000710C2">
          <w:rPr>
            <w:noProof/>
            <w:webHidden/>
          </w:rPr>
          <w:tab/>
        </w:r>
        <w:r w:rsidR="00C17DE4">
          <w:rPr>
            <w:noProof/>
            <w:webHidden/>
          </w:rPr>
          <w:fldChar w:fldCharType="begin"/>
        </w:r>
        <w:r w:rsidR="000710C2">
          <w:rPr>
            <w:noProof/>
            <w:webHidden/>
          </w:rPr>
          <w:instrText xml:space="preserve"> PAGEREF _Toc395784431 \h </w:instrText>
        </w:r>
        <w:r w:rsidR="00C17DE4">
          <w:rPr>
            <w:noProof/>
            <w:webHidden/>
          </w:rPr>
        </w:r>
        <w:r w:rsidR="00C17DE4">
          <w:rPr>
            <w:noProof/>
            <w:webHidden/>
          </w:rPr>
          <w:fldChar w:fldCharType="separate"/>
        </w:r>
        <w:r w:rsidR="000710C2">
          <w:rPr>
            <w:noProof/>
            <w:webHidden/>
          </w:rPr>
          <w:t>7</w:t>
        </w:r>
        <w:r w:rsidR="00C17DE4">
          <w:rPr>
            <w:noProof/>
            <w:webHidden/>
          </w:rPr>
          <w:fldChar w:fldCharType="end"/>
        </w:r>
      </w:hyperlink>
    </w:p>
    <w:p w:rsidR="000710C2" w:rsidRDefault="00005255">
      <w:pPr>
        <w:pStyle w:val="TOC2"/>
        <w:tabs>
          <w:tab w:val="left" w:pos="720"/>
          <w:tab w:val="right" w:leader="dot" w:pos="9743"/>
        </w:tabs>
        <w:rPr>
          <w:rFonts w:asciiTheme="minorHAnsi" w:eastAsiaTheme="minorEastAsia" w:hAnsiTheme="minorHAnsi" w:cstheme="minorBidi"/>
          <w:smallCaps w:val="0"/>
          <w:noProof/>
          <w:sz w:val="22"/>
          <w:szCs w:val="22"/>
          <w:lang w:val="en-NZ" w:eastAsia="en-NZ"/>
        </w:rPr>
      </w:pPr>
      <w:hyperlink w:anchor="_Toc395784432" w:history="1">
        <w:r w:rsidR="000710C2" w:rsidRPr="000D6BC2">
          <w:rPr>
            <w:rStyle w:val="Hyperlink"/>
            <w:noProof/>
          </w:rPr>
          <w:t>3.2</w:t>
        </w:r>
        <w:r w:rsidR="000710C2">
          <w:rPr>
            <w:rFonts w:asciiTheme="minorHAnsi" w:eastAsiaTheme="minorEastAsia" w:hAnsiTheme="minorHAnsi" w:cstheme="minorBidi"/>
            <w:smallCaps w:val="0"/>
            <w:noProof/>
            <w:sz w:val="22"/>
            <w:szCs w:val="22"/>
            <w:lang w:val="en-NZ" w:eastAsia="en-NZ"/>
          </w:rPr>
          <w:tab/>
        </w:r>
        <w:r w:rsidR="000710C2" w:rsidRPr="000D6BC2">
          <w:rPr>
            <w:rStyle w:val="Hyperlink"/>
            <w:noProof/>
          </w:rPr>
          <w:t>Communications</w:t>
        </w:r>
        <w:r w:rsidR="000710C2">
          <w:rPr>
            <w:noProof/>
            <w:webHidden/>
          </w:rPr>
          <w:tab/>
        </w:r>
        <w:r w:rsidR="00C17DE4">
          <w:rPr>
            <w:noProof/>
            <w:webHidden/>
          </w:rPr>
          <w:fldChar w:fldCharType="begin"/>
        </w:r>
        <w:r w:rsidR="000710C2">
          <w:rPr>
            <w:noProof/>
            <w:webHidden/>
          </w:rPr>
          <w:instrText xml:space="preserve"> PAGEREF _Toc395784432 \h </w:instrText>
        </w:r>
        <w:r w:rsidR="00C17DE4">
          <w:rPr>
            <w:noProof/>
            <w:webHidden/>
          </w:rPr>
        </w:r>
        <w:r w:rsidR="00C17DE4">
          <w:rPr>
            <w:noProof/>
            <w:webHidden/>
          </w:rPr>
          <w:fldChar w:fldCharType="separate"/>
        </w:r>
        <w:r w:rsidR="000710C2">
          <w:rPr>
            <w:noProof/>
            <w:webHidden/>
          </w:rPr>
          <w:t>7</w:t>
        </w:r>
        <w:r w:rsidR="00C17DE4">
          <w:rPr>
            <w:noProof/>
            <w:webHidden/>
          </w:rPr>
          <w:fldChar w:fldCharType="end"/>
        </w:r>
      </w:hyperlink>
    </w:p>
    <w:p w:rsidR="000710C2" w:rsidRDefault="00005255">
      <w:pPr>
        <w:pStyle w:val="TOC3"/>
        <w:tabs>
          <w:tab w:val="right" w:leader="dot" w:pos="9743"/>
        </w:tabs>
        <w:rPr>
          <w:rFonts w:asciiTheme="minorHAnsi" w:eastAsiaTheme="minorEastAsia" w:hAnsiTheme="minorHAnsi" w:cstheme="minorBidi"/>
          <w:noProof/>
          <w:sz w:val="22"/>
          <w:szCs w:val="22"/>
          <w:lang w:val="en-NZ" w:eastAsia="en-NZ"/>
        </w:rPr>
      </w:pPr>
      <w:hyperlink w:anchor="_Toc395784433" w:history="1">
        <w:r w:rsidR="000710C2" w:rsidRPr="000D6BC2">
          <w:rPr>
            <w:rStyle w:val="Hyperlink"/>
            <w:noProof/>
          </w:rPr>
          <w:t>General Communications</w:t>
        </w:r>
        <w:r w:rsidR="000710C2">
          <w:rPr>
            <w:noProof/>
            <w:webHidden/>
          </w:rPr>
          <w:tab/>
        </w:r>
        <w:r w:rsidR="00C17DE4">
          <w:rPr>
            <w:noProof/>
            <w:webHidden/>
          </w:rPr>
          <w:fldChar w:fldCharType="begin"/>
        </w:r>
        <w:r w:rsidR="000710C2">
          <w:rPr>
            <w:noProof/>
            <w:webHidden/>
          </w:rPr>
          <w:instrText xml:space="preserve"> PAGEREF _Toc395784433 \h </w:instrText>
        </w:r>
        <w:r w:rsidR="00C17DE4">
          <w:rPr>
            <w:noProof/>
            <w:webHidden/>
          </w:rPr>
        </w:r>
        <w:r w:rsidR="00C17DE4">
          <w:rPr>
            <w:noProof/>
            <w:webHidden/>
          </w:rPr>
          <w:fldChar w:fldCharType="separate"/>
        </w:r>
        <w:r w:rsidR="000710C2">
          <w:rPr>
            <w:noProof/>
            <w:webHidden/>
          </w:rPr>
          <w:t>7</w:t>
        </w:r>
        <w:r w:rsidR="00C17DE4">
          <w:rPr>
            <w:noProof/>
            <w:webHidden/>
          </w:rPr>
          <w:fldChar w:fldCharType="end"/>
        </w:r>
      </w:hyperlink>
    </w:p>
    <w:p w:rsidR="000710C2" w:rsidRDefault="00005255">
      <w:pPr>
        <w:pStyle w:val="TOC1"/>
        <w:tabs>
          <w:tab w:val="left" w:pos="480"/>
          <w:tab w:val="right" w:leader="dot" w:pos="9743"/>
        </w:tabs>
        <w:rPr>
          <w:rFonts w:asciiTheme="minorHAnsi" w:eastAsiaTheme="minorEastAsia" w:hAnsiTheme="minorHAnsi" w:cstheme="minorBidi"/>
          <w:b w:val="0"/>
          <w:caps w:val="0"/>
          <w:noProof/>
          <w:sz w:val="22"/>
          <w:szCs w:val="22"/>
          <w:lang w:val="en-NZ" w:eastAsia="en-NZ"/>
        </w:rPr>
      </w:pPr>
      <w:hyperlink w:anchor="_Toc395784434" w:history="1">
        <w:r w:rsidR="000710C2" w:rsidRPr="000D6BC2">
          <w:rPr>
            <w:rStyle w:val="Hyperlink"/>
            <w:noProof/>
          </w:rPr>
          <w:t>4.</w:t>
        </w:r>
        <w:r w:rsidR="000710C2">
          <w:rPr>
            <w:rFonts w:asciiTheme="minorHAnsi" w:eastAsiaTheme="minorEastAsia" w:hAnsiTheme="minorHAnsi" w:cstheme="minorBidi"/>
            <w:b w:val="0"/>
            <w:caps w:val="0"/>
            <w:noProof/>
            <w:sz w:val="22"/>
            <w:szCs w:val="22"/>
            <w:lang w:val="en-NZ" w:eastAsia="en-NZ"/>
          </w:rPr>
          <w:tab/>
        </w:r>
        <w:r w:rsidR="000710C2" w:rsidRPr="000D6BC2">
          <w:rPr>
            <w:rStyle w:val="Hyperlink"/>
            <w:noProof/>
          </w:rPr>
          <w:t>Event Plan</w:t>
        </w:r>
        <w:r w:rsidR="000710C2">
          <w:rPr>
            <w:noProof/>
            <w:webHidden/>
          </w:rPr>
          <w:tab/>
        </w:r>
        <w:r w:rsidR="00C17DE4">
          <w:rPr>
            <w:noProof/>
            <w:webHidden/>
          </w:rPr>
          <w:fldChar w:fldCharType="begin"/>
        </w:r>
        <w:r w:rsidR="000710C2">
          <w:rPr>
            <w:noProof/>
            <w:webHidden/>
          </w:rPr>
          <w:instrText xml:space="preserve"> PAGEREF _Toc395784434 \h </w:instrText>
        </w:r>
        <w:r w:rsidR="00C17DE4">
          <w:rPr>
            <w:noProof/>
            <w:webHidden/>
          </w:rPr>
        </w:r>
        <w:r w:rsidR="00C17DE4">
          <w:rPr>
            <w:noProof/>
            <w:webHidden/>
          </w:rPr>
          <w:fldChar w:fldCharType="separate"/>
        </w:r>
        <w:r w:rsidR="000710C2">
          <w:rPr>
            <w:noProof/>
            <w:webHidden/>
          </w:rPr>
          <w:t>9</w:t>
        </w:r>
        <w:r w:rsidR="00C17DE4">
          <w:rPr>
            <w:noProof/>
            <w:webHidden/>
          </w:rPr>
          <w:fldChar w:fldCharType="end"/>
        </w:r>
      </w:hyperlink>
    </w:p>
    <w:p w:rsidR="000710C2" w:rsidRDefault="00005255">
      <w:pPr>
        <w:pStyle w:val="TOC2"/>
        <w:tabs>
          <w:tab w:val="left" w:pos="720"/>
          <w:tab w:val="right" w:leader="dot" w:pos="9743"/>
        </w:tabs>
        <w:rPr>
          <w:rFonts w:asciiTheme="minorHAnsi" w:eastAsiaTheme="minorEastAsia" w:hAnsiTheme="minorHAnsi" w:cstheme="minorBidi"/>
          <w:smallCaps w:val="0"/>
          <w:noProof/>
          <w:sz w:val="22"/>
          <w:szCs w:val="22"/>
          <w:lang w:val="en-NZ" w:eastAsia="en-NZ"/>
        </w:rPr>
      </w:pPr>
      <w:hyperlink w:anchor="_Toc395784435" w:history="1">
        <w:r w:rsidR="000710C2" w:rsidRPr="000D6BC2">
          <w:rPr>
            <w:rStyle w:val="Hyperlink"/>
            <w:noProof/>
          </w:rPr>
          <w:t>4.1</w:t>
        </w:r>
        <w:r w:rsidR="000710C2">
          <w:rPr>
            <w:rFonts w:asciiTheme="minorHAnsi" w:eastAsiaTheme="minorEastAsia" w:hAnsiTheme="minorHAnsi" w:cstheme="minorBidi"/>
            <w:smallCaps w:val="0"/>
            <w:noProof/>
            <w:sz w:val="22"/>
            <w:szCs w:val="22"/>
            <w:lang w:val="en-NZ" w:eastAsia="en-NZ"/>
          </w:rPr>
          <w:tab/>
        </w:r>
        <w:r w:rsidR="000710C2" w:rsidRPr="000D6BC2">
          <w:rPr>
            <w:rStyle w:val="Hyperlink"/>
            <w:noProof/>
          </w:rPr>
          <w:t>Stage Breakdown</w:t>
        </w:r>
        <w:r w:rsidR="000710C2">
          <w:rPr>
            <w:noProof/>
            <w:webHidden/>
          </w:rPr>
          <w:tab/>
        </w:r>
        <w:r w:rsidR="00C17DE4">
          <w:rPr>
            <w:noProof/>
            <w:webHidden/>
          </w:rPr>
          <w:fldChar w:fldCharType="begin"/>
        </w:r>
        <w:r w:rsidR="000710C2">
          <w:rPr>
            <w:noProof/>
            <w:webHidden/>
          </w:rPr>
          <w:instrText xml:space="preserve"> PAGEREF _Toc395784435 \h </w:instrText>
        </w:r>
        <w:r w:rsidR="00C17DE4">
          <w:rPr>
            <w:noProof/>
            <w:webHidden/>
          </w:rPr>
        </w:r>
        <w:r w:rsidR="00C17DE4">
          <w:rPr>
            <w:noProof/>
            <w:webHidden/>
          </w:rPr>
          <w:fldChar w:fldCharType="separate"/>
        </w:r>
        <w:r w:rsidR="000710C2">
          <w:rPr>
            <w:noProof/>
            <w:webHidden/>
          </w:rPr>
          <w:t>9</w:t>
        </w:r>
        <w:r w:rsidR="00C17DE4">
          <w:rPr>
            <w:noProof/>
            <w:webHidden/>
          </w:rPr>
          <w:fldChar w:fldCharType="end"/>
        </w:r>
      </w:hyperlink>
    </w:p>
    <w:p w:rsidR="000710C2" w:rsidRDefault="00005255">
      <w:pPr>
        <w:pStyle w:val="TOC2"/>
        <w:tabs>
          <w:tab w:val="left" w:pos="720"/>
          <w:tab w:val="right" w:leader="dot" w:pos="9743"/>
        </w:tabs>
        <w:rPr>
          <w:rFonts w:asciiTheme="minorHAnsi" w:eastAsiaTheme="minorEastAsia" w:hAnsiTheme="minorHAnsi" w:cstheme="minorBidi"/>
          <w:smallCaps w:val="0"/>
          <w:noProof/>
          <w:sz w:val="22"/>
          <w:szCs w:val="22"/>
          <w:lang w:val="en-NZ" w:eastAsia="en-NZ"/>
        </w:rPr>
      </w:pPr>
      <w:hyperlink w:anchor="_Toc395784436" w:history="1">
        <w:r w:rsidR="000710C2" w:rsidRPr="000D6BC2">
          <w:rPr>
            <w:rStyle w:val="Hyperlink"/>
            <w:noProof/>
          </w:rPr>
          <w:t>4.2</w:t>
        </w:r>
        <w:r w:rsidR="000710C2">
          <w:rPr>
            <w:rFonts w:asciiTheme="minorHAnsi" w:eastAsiaTheme="minorEastAsia" w:hAnsiTheme="minorHAnsi" w:cstheme="minorBidi"/>
            <w:smallCaps w:val="0"/>
            <w:noProof/>
            <w:sz w:val="22"/>
            <w:szCs w:val="22"/>
            <w:lang w:val="en-NZ" w:eastAsia="en-NZ"/>
          </w:rPr>
          <w:tab/>
        </w:r>
        <w:r w:rsidR="000710C2" w:rsidRPr="000D6BC2">
          <w:rPr>
            <w:rStyle w:val="Hyperlink"/>
            <w:noProof/>
          </w:rPr>
          <w:t>Participants Notes</w:t>
        </w:r>
        <w:r w:rsidR="000710C2">
          <w:rPr>
            <w:noProof/>
            <w:webHidden/>
          </w:rPr>
          <w:tab/>
        </w:r>
        <w:r w:rsidR="00C17DE4">
          <w:rPr>
            <w:noProof/>
            <w:webHidden/>
          </w:rPr>
          <w:fldChar w:fldCharType="begin"/>
        </w:r>
        <w:r w:rsidR="000710C2">
          <w:rPr>
            <w:noProof/>
            <w:webHidden/>
          </w:rPr>
          <w:instrText xml:space="preserve"> PAGEREF _Toc395784436 \h </w:instrText>
        </w:r>
        <w:r w:rsidR="00C17DE4">
          <w:rPr>
            <w:noProof/>
            <w:webHidden/>
          </w:rPr>
        </w:r>
        <w:r w:rsidR="00C17DE4">
          <w:rPr>
            <w:noProof/>
            <w:webHidden/>
          </w:rPr>
          <w:fldChar w:fldCharType="separate"/>
        </w:r>
        <w:r w:rsidR="000710C2">
          <w:rPr>
            <w:noProof/>
            <w:webHidden/>
          </w:rPr>
          <w:t>13</w:t>
        </w:r>
        <w:r w:rsidR="00C17DE4">
          <w:rPr>
            <w:noProof/>
            <w:webHidden/>
          </w:rPr>
          <w:fldChar w:fldCharType="end"/>
        </w:r>
      </w:hyperlink>
    </w:p>
    <w:p w:rsidR="000710C2" w:rsidRDefault="00005255">
      <w:pPr>
        <w:pStyle w:val="TOC3"/>
        <w:tabs>
          <w:tab w:val="right" w:leader="dot" w:pos="9743"/>
        </w:tabs>
        <w:rPr>
          <w:rFonts w:asciiTheme="minorHAnsi" w:eastAsiaTheme="minorEastAsia" w:hAnsiTheme="minorHAnsi" w:cstheme="minorBidi"/>
          <w:noProof/>
          <w:sz w:val="22"/>
          <w:szCs w:val="22"/>
          <w:lang w:val="en-NZ" w:eastAsia="en-NZ"/>
        </w:rPr>
      </w:pPr>
      <w:hyperlink w:anchor="_Toc395784437" w:history="1">
        <w:r w:rsidR="000710C2" w:rsidRPr="000D6BC2">
          <w:rPr>
            <w:rStyle w:val="Hyperlink"/>
            <w:noProof/>
          </w:rPr>
          <w:t>Event Rules</w:t>
        </w:r>
        <w:r w:rsidR="000710C2">
          <w:rPr>
            <w:noProof/>
            <w:webHidden/>
          </w:rPr>
          <w:tab/>
        </w:r>
        <w:r w:rsidR="00C17DE4">
          <w:rPr>
            <w:noProof/>
            <w:webHidden/>
          </w:rPr>
          <w:fldChar w:fldCharType="begin"/>
        </w:r>
        <w:r w:rsidR="000710C2">
          <w:rPr>
            <w:noProof/>
            <w:webHidden/>
          </w:rPr>
          <w:instrText xml:space="preserve"> PAGEREF _Toc395784437 \h </w:instrText>
        </w:r>
        <w:r w:rsidR="00C17DE4">
          <w:rPr>
            <w:noProof/>
            <w:webHidden/>
          </w:rPr>
        </w:r>
        <w:r w:rsidR="00C17DE4">
          <w:rPr>
            <w:noProof/>
            <w:webHidden/>
          </w:rPr>
          <w:fldChar w:fldCharType="separate"/>
        </w:r>
        <w:r w:rsidR="000710C2">
          <w:rPr>
            <w:noProof/>
            <w:webHidden/>
          </w:rPr>
          <w:t>13</w:t>
        </w:r>
        <w:r w:rsidR="00C17DE4">
          <w:rPr>
            <w:noProof/>
            <w:webHidden/>
          </w:rPr>
          <w:fldChar w:fldCharType="end"/>
        </w:r>
      </w:hyperlink>
    </w:p>
    <w:p w:rsidR="000710C2" w:rsidRDefault="00005255">
      <w:pPr>
        <w:pStyle w:val="TOC3"/>
        <w:tabs>
          <w:tab w:val="right" w:leader="dot" w:pos="9743"/>
        </w:tabs>
        <w:rPr>
          <w:rFonts w:asciiTheme="minorHAnsi" w:eastAsiaTheme="minorEastAsia" w:hAnsiTheme="minorHAnsi" w:cstheme="minorBidi"/>
          <w:noProof/>
          <w:sz w:val="22"/>
          <w:szCs w:val="22"/>
          <w:lang w:val="en-NZ" w:eastAsia="en-NZ"/>
        </w:rPr>
      </w:pPr>
      <w:hyperlink w:anchor="_Toc395784438" w:history="1">
        <w:r w:rsidR="000710C2" w:rsidRPr="000D6BC2">
          <w:rPr>
            <w:rStyle w:val="Hyperlink"/>
            <w:noProof/>
          </w:rPr>
          <w:t>Event Management</w:t>
        </w:r>
        <w:r w:rsidR="000710C2">
          <w:rPr>
            <w:noProof/>
            <w:webHidden/>
          </w:rPr>
          <w:tab/>
        </w:r>
        <w:r w:rsidR="00C17DE4">
          <w:rPr>
            <w:noProof/>
            <w:webHidden/>
          </w:rPr>
          <w:fldChar w:fldCharType="begin"/>
        </w:r>
        <w:r w:rsidR="000710C2">
          <w:rPr>
            <w:noProof/>
            <w:webHidden/>
          </w:rPr>
          <w:instrText xml:space="preserve"> PAGEREF _Toc395784438 \h </w:instrText>
        </w:r>
        <w:r w:rsidR="00C17DE4">
          <w:rPr>
            <w:noProof/>
            <w:webHidden/>
          </w:rPr>
        </w:r>
        <w:r w:rsidR="00C17DE4">
          <w:rPr>
            <w:noProof/>
            <w:webHidden/>
          </w:rPr>
          <w:fldChar w:fldCharType="separate"/>
        </w:r>
        <w:r w:rsidR="000710C2">
          <w:rPr>
            <w:noProof/>
            <w:webHidden/>
          </w:rPr>
          <w:t>14</w:t>
        </w:r>
        <w:r w:rsidR="00C17DE4">
          <w:rPr>
            <w:noProof/>
            <w:webHidden/>
          </w:rPr>
          <w:fldChar w:fldCharType="end"/>
        </w:r>
      </w:hyperlink>
    </w:p>
    <w:p w:rsidR="000710C2" w:rsidRDefault="00005255">
      <w:pPr>
        <w:pStyle w:val="TOC2"/>
        <w:tabs>
          <w:tab w:val="left" w:pos="720"/>
          <w:tab w:val="right" w:leader="dot" w:pos="9743"/>
        </w:tabs>
        <w:rPr>
          <w:rFonts w:asciiTheme="minorHAnsi" w:eastAsiaTheme="minorEastAsia" w:hAnsiTheme="minorHAnsi" w:cstheme="minorBidi"/>
          <w:smallCaps w:val="0"/>
          <w:noProof/>
          <w:sz w:val="22"/>
          <w:szCs w:val="22"/>
          <w:lang w:val="en-NZ" w:eastAsia="en-NZ"/>
        </w:rPr>
      </w:pPr>
      <w:hyperlink w:anchor="_Toc395784439" w:history="1">
        <w:r w:rsidR="000710C2" w:rsidRPr="000D6BC2">
          <w:rPr>
            <w:rStyle w:val="Hyperlink"/>
            <w:noProof/>
          </w:rPr>
          <w:t>4.3</w:t>
        </w:r>
        <w:r w:rsidR="000710C2">
          <w:rPr>
            <w:rFonts w:asciiTheme="minorHAnsi" w:eastAsiaTheme="minorEastAsia" w:hAnsiTheme="minorHAnsi" w:cstheme="minorBidi"/>
            <w:smallCaps w:val="0"/>
            <w:noProof/>
            <w:sz w:val="22"/>
            <w:szCs w:val="22"/>
            <w:lang w:val="en-NZ" w:eastAsia="en-NZ"/>
          </w:rPr>
          <w:tab/>
        </w:r>
        <w:r w:rsidR="000710C2" w:rsidRPr="000D6BC2">
          <w:rPr>
            <w:rStyle w:val="Hyperlink"/>
            <w:noProof/>
          </w:rPr>
          <w:t>Event Briefing</w:t>
        </w:r>
        <w:r w:rsidR="000710C2">
          <w:rPr>
            <w:noProof/>
            <w:webHidden/>
          </w:rPr>
          <w:tab/>
        </w:r>
        <w:r w:rsidR="00C17DE4">
          <w:rPr>
            <w:noProof/>
            <w:webHidden/>
          </w:rPr>
          <w:fldChar w:fldCharType="begin"/>
        </w:r>
        <w:r w:rsidR="000710C2">
          <w:rPr>
            <w:noProof/>
            <w:webHidden/>
          </w:rPr>
          <w:instrText xml:space="preserve"> PAGEREF _Toc395784439 \h </w:instrText>
        </w:r>
        <w:r w:rsidR="00C17DE4">
          <w:rPr>
            <w:noProof/>
            <w:webHidden/>
          </w:rPr>
        </w:r>
        <w:r w:rsidR="00C17DE4">
          <w:rPr>
            <w:noProof/>
            <w:webHidden/>
          </w:rPr>
          <w:fldChar w:fldCharType="separate"/>
        </w:r>
        <w:r w:rsidR="000710C2">
          <w:rPr>
            <w:noProof/>
            <w:webHidden/>
          </w:rPr>
          <w:t>14</w:t>
        </w:r>
        <w:r w:rsidR="00C17DE4">
          <w:rPr>
            <w:noProof/>
            <w:webHidden/>
          </w:rPr>
          <w:fldChar w:fldCharType="end"/>
        </w:r>
      </w:hyperlink>
    </w:p>
    <w:p w:rsidR="000710C2" w:rsidRDefault="00005255">
      <w:pPr>
        <w:pStyle w:val="TOC3"/>
        <w:tabs>
          <w:tab w:val="right" w:leader="dot" w:pos="9743"/>
        </w:tabs>
        <w:rPr>
          <w:rFonts w:asciiTheme="minorHAnsi" w:eastAsiaTheme="minorEastAsia" w:hAnsiTheme="minorHAnsi" w:cstheme="minorBidi"/>
          <w:noProof/>
          <w:sz w:val="22"/>
          <w:szCs w:val="22"/>
          <w:lang w:val="en-NZ" w:eastAsia="en-NZ"/>
        </w:rPr>
      </w:pPr>
      <w:hyperlink w:anchor="_Toc395784440" w:history="1">
        <w:r w:rsidR="000710C2" w:rsidRPr="000D6BC2">
          <w:rPr>
            <w:rStyle w:val="Hyperlink"/>
            <w:noProof/>
          </w:rPr>
          <w:t>Marshal Briefing</w:t>
        </w:r>
        <w:r w:rsidR="000710C2">
          <w:rPr>
            <w:noProof/>
            <w:webHidden/>
          </w:rPr>
          <w:tab/>
        </w:r>
        <w:r w:rsidR="00C17DE4">
          <w:rPr>
            <w:noProof/>
            <w:webHidden/>
          </w:rPr>
          <w:fldChar w:fldCharType="begin"/>
        </w:r>
        <w:r w:rsidR="000710C2">
          <w:rPr>
            <w:noProof/>
            <w:webHidden/>
          </w:rPr>
          <w:instrText xml:space="preserve"> PAGEREF _Toc395784440 \h </w:instrText>
        </w:r>
        <w:r w:rsidR="00C17DE4">
          <w:rPr>
            <w:noProof/>
            <w:webHidden/>
          </w:rPr>
        </w:r>
        <w:r w:rsidR="00C17DE4">
          <w:rPr>
            <w:noProof/>
            <w:webHidden/>
          </w:rPr>
          <w:fldChar w:fldCharType="separate"/>
        </w:r>
        <w:r w:rsidR="000710C2">
          <w:rPr>
            <w:noProof/>
            <w:webHidden/>
          </w:rPr>
          <w:t>15</w:t>
        </w:r>
        <w:r w:rsidR="00C17DE4">
          <w:rPr>
            <w:noProof/>
            <w:webHidden/>
          </w:rPr>
          <w:fldChar w:fldCharType="end"/>
        </w:r>
      </w:hyperlink>
    </w:p>
    <w:p w:rsidR="000710C2" w:rsidRDefault="00005255">
      <w:pPr>
        <w:pStyle w:val="TOC1"/>
        <w:tabs>
          <w:tab w:val="left" w:pos="480"/>
          <w:tab w:val="right" w:leader="dot" w:pos="9743"/>
        </w:tabs>
        <w:rPr>
          <w:rFonts w:asciiTheme="minorHAnsi" w:eastAsiaTheme="minorEastAsia" w:hAnsiTheme="minorHAnsi" w:cstheme="minorBidi"/>
          <w:b w:val="0"/>
          <w:caps w:val="0"/>
          <w:noProof/>
          <w:sz w:val="22"/>
          <w:szCs w:val="22"/>
          <w:lang w:val="en-NZ" w:eastAsia="en-NZ"/>
        </w:rPr>
      </w:pPr>
      <w:hyperlink w:anchor="_Toc395784441" w:history="1">
        <w:r w:rsidR="000710C2" w:rsidRPr="000D6BC2">
          <w:rPr>
            <w:rStyle w:val="Hyperlink"/>
            <w:noProof/>
          </w:rPr>
          <w:t>5.</w:t>
        </w:r>
        <w:r w:rsidR="000710C2">
          <w:rPr>
            <w:rFonts w:asciiTheme="minorHAnsi" w:eastAsiaTheme="minorEastAsia" w:hAnsiTheme="minorHAnsi" w:cstheme="minorBidi"/>
            <w:b w:val="0"/>
            <w:caps w:val="0"/>
            <w:noProof/>
            <w:sz w:val="22"/>
            <w:szCs w:val="22"/>
            <w:lang w:val="en-NZ" w:eastAsia="en-NZ"/>
          </w:rPr>
          <w:tab/>
        </w:r>
        <w:r w:rsidR="000710C2" w:rsidRPr="000D6BC2">
          <w:rPr>
            <w:rStyle w:val="Hyperlink"/>
            <w:noProof/>
          </w:rPr>
          <w:t>Event Maps</w:t>
        </w:r>
        <w:r w:rsidR="000710C2">
          <w:rPr>
            <w:noProof/>
            <w:webHidden/>
          </w:rPr>
          <w:tab/>
        </w:r>
        <w:r w:rsidR="00C17DE4">
          <w:rPr>
            <w:noProof/>
            <w:webHidden/>
          </w:rPr>
          <w:fldChar w:fldCharType="begin"/>
        </w:r>
        <w:r w:rsidR="000710C2">
          <w:rPr>
            <w:noProof/>
            <w:webHidden/>
          </w:rPr>
          <w:instrText xml:space="preserve"> PAGEREF _Toc395784441 \h </w:instrText>
        </w:r>
        <w:r w:rsidR="00C17DE4">
          <w:rPr>
            <w:noProof/>
            <w:webHidden/>
          </w:rPr>
        </w:r>
        <w:r w:rsidR="00C17DE4">
          <w:rPr>
            <w:noProof/>
            <w:webHidden/>
          </w:rPr>
          <w:fldChar w:fldCharType="separate"/>
        </w:r>
        <w:r w:rsidR="000710C2">
          <w:rPr>
            <w:noProof/>
            <w:webHidden/>
          </w:rPr>
          <w:t>16</w:t>
        </w:r>
        <w:r w:rsidR="00C17DE4">
          <w:rPr>
            <w:noProof/>
            <w:webHidden/>
          </w:rPr>
          <w:fldChar w:fldCharType="end"/>
        </w:r>
      </w:hyperlink>
    </w:p>
    <w:p w:rsidR="000710C2" w:rsidRDefault="00005255">
      <w:pPr>
        <w:pStyle w:val="TOC1"/>
        <w:tabs>
          <w:tab w:val="left" w:pos="480"/>
          <w:tab w:val="right" w:leader="dot" w:pos="9743"/>
        </w:tabs>
        <w:rPr>
          <w:rFonts w:asciiTheme="minorHAnsi" w:eastAsiaTheme="minorEastAsia" w:hAnsiTheme="minorHAnsi" w:cstheme="minorBidi"/>
          <w:b w:val="0"/>
          <w:caps w:val="0"/>
          <w:noProof/>
          <w:sz w:val="22"/>
          <w:szCs w:val="22"/>
          <w:lang w:val="en-NZ" w:eastAsia="en-NZ"/>
        </w:rPr>
      </w:pPr>
      <w:hyperlink w:anchor="_Toc395784442" w:history="1">
        <w:r w:rsidR="000710C2" w:rsidRPr="000D6BC2">
          <w:rPr>
            <w:rStyle w:val="Hyperlink"/>
            <w:noProof/>
          </w:rPr>
          <w:t>6.</w:t>
        </w:r>
        <w:r w:rsidR="000710C2">
          <w:rPr>
            <w:rFonts w:asciiTheme="minorHAnsi" w:eastAsiaTheme="minorEastAsia" w:hAnsiTheme="minorHAnsi" w:cstheme="minorBidi"/>
            <w:b w:val="0"/>
            <w:caps w:val="0"/>
            <w:noProof/>
            <w:sz w:val="22"/>
            <w:szCs w:val="22"/>
            <w:lang w:val="en-NZ" w:eastAsia="en-NZ"/>
          </w:rPr>
          <w:tab/>
        </w:r>
        <w:r w:rsidR="000710C2" w:rsidRPr="000D6BC2">
          <w:rPr>
            <w:rStyle w:val="Hyperlink"/>
            <w:noProof/>
          </w:rPr>
          <w:t>Race Terrain</w:t>
        </w:r>
        <w:r w:rsidR="000710C2">
          <w:rPr>
            <w:noProof/>
            <w:webHidden/>
          </w:rPr>
          <w:tab/>
        </w:r>
        <w:r w:rsidR="00C17DE4">
          <w:rPr>
            <w:noProof/>
            <w:webHidden/>
          </w:rPr>
          <w:fldChar w:fldCharType="begin"/>
        </w:r>
        <w:r w:rsidR="000710C2">
          <w:rPr>
            <w:noProof/>
            <w:webHidden/>
          </w:rPr>
          <w:instrText xml:space="preserve"> PAGEREF _Toc395784442 \h </w:instrText>
        </w:r>
        <w:r w:rsidR="00C17DE4">
          <w:rPr>
            <w:noProof/>
            <w:webHidden/>
          </w:rPr>
        </w:r>
        <w:r w:rsidR="00C17DE4">
          <w:rPr>
            <w:noProof/>
            <w:webHidden/>
          </w:rPr>
          <w:fldChar w:fldCharType="separate"/>
        </w:r>
        <w:r w:rsidR="000710C2">
          <w:rPr>
            <w:noProof/>
            <w:webHidden/>
          </w:rPr>
          <w:t>20</w:t>
        </w:r>
        <w:r w:rsidR="00C17DE4">
          <w:rPr>
            <w:noProof/>
            <w:webHidden/>
          </w:rPr>
          <w:fldChar w:fldCharType="end"/>
        </w:r>
      </w:hyperlink>
    </w:p>
    <w:p w:rsidR="000710C2" w:rsidRDefault="00005255">
      <w:pPr>
        <w:pStyle w:val="TOC1"/>
        <w:tabs>
          <w:tab w:val="left" w:pos="480"/>
          <w:tab w:val="right" w:leader="dot" w:pos="9743"/>
        </w:tabs>
        <w:rPr>
          <w:rFonts w:asciiTheme="minorHAnsi" w:eastAsiaTheme="minorEastAsia" w:hAnsiTheme="minorHAnsi" w:cstheme="minorBidi"/>
          <w:b w:val="0"/>
          <w:caps w:val="0"/>
          <w:noProof/>
          <w:sz w:val="22"/>
          <w:szCs w:val="22"/>
          <w:lang w:val="en-NZ" w:eastAsia="en-NZ"/>
        </w:rPr>
      </w:pPr>
      <w:hyperlink w:anchor="_Toc395784443" w:history="1">
        <w:r w:rsidR="000710C2" w:rsidRPr="000D6BC2">
          <w:rPr>
            <w:rStyle w:val="Hyperlink"/>
            <w:noProof/>
          </w:rPr>
          <w:t>7.</w:t>
        </w:r>
        <w:r w:rsidR="000710C2">
          <w:rPr>
            <w:rFonts w:asciiTheme="minorHAnsi" w:eastAsiaTheme="minorEastAsia" w:hAnsiTheme="minorHAnsi" w:cstheme="minorBidi"/>
            <w:b w:val="0"/>
            <w:caps w:val="0"/>
            <w:noProof/>
            <w:sz w:val="22"/>
            <w:szCs w:val="22"/>
            <w:lang w:val="en-NZ" w:eastAsia="en-NZ"/>
          </w:rPr>
          <w:tab/>
        </w:r>
        <w:r w:rsidR="000710C2" w:rsidRPr="000D6BC2">
          <w:rPr>
            <w:rStyle w:val="Hyperlink"/>
            <w:noProof/>
          </w:rPr>
          <w:t>Entry Form and Disclaimer</w:t>
        </w:r>
        <w:r w:rsidR="000710C2">
          <w:rPr>
            <w:noProof/>
            <w:webHidden/>
          </w:rPr>
          <w:tab/>
        </w:r>
        <w:r w:rsidR="00C17DE4">
          <w:rPr>
            <w:noProof/>
            <w:webHidden/>
          </w:rPr>
          <w:fldChar w:fldCharType="begin"/>
        </w:r>
        <w:r w:rsidR="000710C2">
          <w:rPr>
            <w:noProof/>
            <w:webHidden/>
          </w:rPr>
          <w:instrText xml:space="preserve"> PAGEREF _Toc395784443 \h </w:instrText>
        </w:r>
        <w:r w:rsidR="00C17DE4">
          <w:rPr>
            <w:noProof/>
            <w:webHidden/>
          </w:rPr>
        </w:r>
        <w:r w:rsidR="00C17DE4">
          <w:rPr>
            <w:noProof/>
            <w:webHidden/>
          </w:rPr>
          <w:fldChar w:fldCharType="separate"/>
        </w:r>
        <w:r w:rsidR="000710C2">
          <w:rPr>
            <w:noProof/>
            <w:webHidden/>
          </w:rPr>
          <w:t>27</w:t>
        </w:r>
        <w:r w:rsidR="00C17DE4">
          <w:rPr>
            <w:noProof/>
            <w:webHidden/>
          </w:rPr>
          <w:fldChar w:fldCharType="end"/>
        </w:r>
      </w:hyperlink>
    </w:p>
    <w:p w:rsidR="00792D63" w:rsidRDefault="00C17DE4">
      <w:pPr>
        <w:pStyle w:val="CGBody"/>
        <w:ind w:left="0"/>
        <w:jc w:val="center"/>
      </w:pPr>
      <w:r w:rsidRPr="00F81AEB">
        <w:rPr>
          <w:rFonts w:ascii="Calibri" w:hAnsi="Calibri" w:cs="Calibri"/>
        </w:rPr>
        <w:fldChar w:fldCharType="end"/>
      </w:r>
    </w:p>
    <w:p w:rsidR="00792D63" w:rsidRDefault="00792D63">
      <w:pPr>
        <w:pStyle w:val="CGBody"/>
        <w:ind w:left="0"/>
        <w:jc w:val="center"/>
      </w:pPr>
    </w:p>
    <w:p w:rsidR="00792D63" w:rsidRDefault="00792D63">
      <w:pPr>
        <w:pStyle w:val="CGBody"/>
        <w:ind w:left="0"/>
        <w:jc w:val="center"/>
      </w:pPr>
    </w:p>
    <w:p w:rsidR="00792D63" w:rsidRDefault="00792D63" w:rsidP="00320D0E">
      <w:pPr>
        <w:pStyle w:val="Heading1"/>
        <w:numPr>
          <w:ilvl w:val="0"/>
          <w:numId w:val="4"/>
        </w:numPr>
        <w:tabs>
          <w:tab w:val="clear" w:pos="720"/>
          <w:tab w:val="clear" w:pos="2880"/>
        </w:tabs>
        <w:ind w:left="426" w:hanging="66"/>
      </w:pPr>
      <w:r>
        <w:br w:type="page"/>
      </w:r>
      <w:bookmarkStart w:id="11" w:name="_Toc395784417"/>
      <w:r w:rsidR="00542A36">
        <w:lastRenderedPageBreak/>
        <w:t>Safety</w:t>
      </w:r>
      <w:r>
        <w:t xml:space="preserve"> Management Plans – An Introduction</w:t>
      </w:r>
      <w:bookmarkEnd w:id="11"/>
    </w:p>
    <w:p w:rsidR="00792D63" w:rsidRDefault="003B4C08">
      <w:pPr>
        <w:pStyle w:val="CGBodyText"/>
      </w:pPr>
      <w:r>
        <w:rPr>
          <w:noProof/>
          <w:lang w:val="en-GB" w:eastAsia="en-GB"/>
        </w:rPr>
        <mc:AlternateContent>
          <mc:Choice Requires="wps">
            <w:drawing>
              <wp:anchor distT="0" distB="0" distL="114300" distR="114300" simplePos="0" relativeHeight="251657216" behindDoc="0" locked="0" layoutInCell="1" allowOverlap="1">
                <wp:simplePos x="0" y="0"/>
                <wp:positionH relativeFrom="column">
                  <wp:posOffset>-175260</wp:posOffset>
                </wp:positionH>
                <wp:positionV relativeFrom="paragraph">
                  <wp:posOffset>219075</wp:posOffset>
                </wp:positionV>
                <wp:extent cx="1704975" cy="1028700"/>
                <wp:effectExtent l="0" t="0" r="0" b="0"/>
                <wp:wrapNone/>
                <wp:docPr id="5"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102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5255" w:rsidRDefault="00005255">
                            <w:pPr>
                              <w:pStyle w:val="cgtextbox"/>
                              <w:rPr>
                                <w:lang w:val="en-NZ"/>
                              </w:rPr>
                            </w:pPr>
                            <w:r>
                              <w:rPr>
                                <w:lang w:val="en-NZ"/>
                              </w:rPr>
                              <w:t>The Safety Management Plan (SMP) is all about athlete and community safety, through successful management of event hazards and athlete interaction.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3" o:spid="_x0000_s1028" type="#_x0000_t202" style="position:absolute;left:0;text-align:left;margin-left:-13.8pt;margin-top:17.25pt;width:134.25pt;height:8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" filled="f" stroked="f">
                <v:textbox>
                  <w:txbxContent>
                    <w:p w:rsidR="00005255" w:rsidRDefault="00005255">
                      <w:pPr>
                        <w:pStyle w:val="cgtextbox"/>
                        <w:rPr>
                          <w:lang w:val="en-NZ"/>
                        </w:rPr>
                      </w:pPr>
                      <w:r>
                        <w:rPr>
                          <w:lang w:val="en-NZ"/>
                        </w:rPr>
                        <w:t>The Safety Management Plan (SMP) is all about athlete and community safety, through successful management of event hazards and athlete interaction.</w:t>
                      </w:r>
                    </w:p>
                  </w:txbxContent>
                </v:textbox>
              </v:shape>
            </w:pict>
          </mc:Fallback>
        </mc:AlternateContent>
      </w:r>
    </w:p>
    <w:p w:rsidR="00792D63" w:rsidRDefault="00792D63">
      <w:pPr>
        <w:pStyle w:val="CGBodyText"/>
      </w:pPr>
      <w:r>
        <w:t xml:space="preserve">Simply put, the objective of a </w:t>
      </w:r>
      <w:r w:rsidR="00AD5BEC">
        <w:t>Safety</w:t>
      </w:r>
      <w:r>
        <w:t xml:space="preserve"> Management Plan (</w:t>
      </w:r>
      <w:r w:rsidR="00AD5BEC">
        <w:t>S</w:t>
      </w:r>
      <w:r>
        <w:t>MP) is to describe the nature and extent of a hazard at an event site</w:t>
      </w:r>
      <w:r w:rsidR="008C6C3D">
        <w:t>. It describes</w:t>
      </w:r>
      <w:r>
        <w:t xml:space="preserve"> how </w:t>
      </w:r>
      <w:r w:rsidR="00AD5BEC">
        <w:t xml:space="preserve">event participants and the general </w:t>
      </w:r>
      <w:r w:rsidR="00285A4F">
        <w:t>public</w:t>
      </w:r>
      <w:r>
        <w:t xml:space="preserve"> will be able to safely negotiate the area through the use of temporary </w:t>
      </w:r>
      <w:r w:rsidR="00AD5BEC">
        <w:t>safety</w:t>
      </w:r>
      <w:r>
        <w:t xml:space="preserve"> </w:t>
      </w:r>
      <w:r w:rsidR="006F5EFC">
        <w:t>m</w:t>
      </w:r>
      <w:r>
        <w:t xml:space="preserve">anagement measures. The </w:t>
      </w:r>
      <w:r w:rsidR="00AD5BEC">
        <w:t>S</w:t>
      </w:r>
      <w:r>
        <w:t>MP shall:</w:t>
      </w:r>
    </w:p>
    <w:p w:rsidR="00792D63" w:rsidRDefault="00792D63" w:rsidP="00320D0E">
      <w:pPr>
        <w:pStyle w:val="CGBodyText"/>
        <w:numPr>
          <w:ilvl w:val="0"/>
          <w:numId w:val="5"/>
        </w:numPr>
      </w:pPr>
      <w:r>
        <w:t>Describe the hazard that exists, inclusive of location and nature of hazard,</w:t>
      </w:r>
    </w:p>
    <w:p w:rsidR="00792D63" w:rsidRDefault="00792D63" w:rsidP="00320D0E">
      <w:pPr>
        <w:pStyle w:val="CGBodyText"/>
        <w:numPr>
          <w:ilvl w:val="0"/>
          <w:numId w:val="5"/>
        </w:numPr>
      </w:pPr>
      <w:r>
        <w:t>Detail the hazard management plan that has been prepared to reduce the risk associated with the hazard,</w:t>
      </w:r>
    </w:p>
    <w:p w:rsidR="00792D63" w:rsidRDefault="00792D63" w:rsidP="00320D0E">
      <w:pPr>
        <w:pStyle w:val="CGBodyText"/>
        <w:numPr>
          <w:ilvl w:val="0"/>
          <w:numId w:val="5"/>
        </w:numPr>
      </w:pPr>
      <w:r>
        <w:t>Be the basis of communication with all interested parties, on the hazards identified and how the risks associated with the hazard are to be mitigated, and</w:t>
      </w:r>
    </w:p>
    <w:p w:rsidR="00792D63" w:rsidRDefault="00792D63" w:rsidP="00320D0E">
      <w:pPr>
        <w:pStyle w:val="CGBodyText"/>
        <w:numPr>
          <w:ilvl w:val="0"/>
          <w:numId w:val="5"/>
        </w:numPr>
      </w:pPr>
      <w:r>
        <w:t>Be the basis on which approval and acceptance of the hazard risk mitigation plans are granted.</w:t>
      </w:r>
    </w:p>
    <w:p w:rsidR="00792D63" w:rsidRDefault="00792D63">
      <w:pPr>
        <w:pStyle w:val="CGBodyText"/>
      </w:pPr>
      <w:r>
        <w:t xml:space="preserve">Additionally, </w:t>
      </w:r>
      <w:r w:rsidR="00C95386">
        <w:t>the Aorangi Undulator Organising Committee</w:t>
      </w:r>
      <w:r w:rsidR="00D95032">
        <w:t xml:space="preserve"> </w:t>
      </w:r>
      <w:r w:rsidR="00E23FA7">
        <w:t xml:space="preserve">uses </w:t>
      </w:r>
      <w:r w:rsidR="00D95032">
        <w:t xml:space="preserve">the </w:t>
      </w:r>
      <w:r w:rsidR="00E23FA7">
        <w:t>S</w:t>
      </w:r>
      <w:r>
        <w:t>MP to:</w:t>
      </w:r>
    </w:p>
    <w:p w:rsidR="00792D63" w:rsidRDefault="00792D63" w:rsidP="00320D0E">
      <w:pPr>
        <w:pStyle w:val="CGBodyText"/>
        <w:numPr>
          <w:ilvl w:val="0"/>
          <w:numId w:val="5"/>
        </w:numPr>
      </w:pPr>
      <w:r>
        <w:t>Communicate to event marshals how their area of marshaling is to be set out and the extent of their roles and responsibilities</w:t>
      </w:r>
    </w:p>
    <w:p w:rsidR="00792D63" w:rsidRDefault="00792D63" w:rsidP="00320D0E">
      <w:pPr>
        <w:pStyle w:val="CGBodyText"/>
        <w:numPr>
          <w:ilvl w:val="0"/>
          <w:numId w:val="5"/>
        </w:numPr>
      </w:pPr>
      <w:r>
        <w:t xml:space="preserve">Define the level of information that is to be supplied to event </w:t>
      </w:r>
      <w:r w:rsidR="00890E61">
        <w:t xml:space="preserve">athletes </w:t>
      </w:r>
      <w:r>
        <w:t>and support crew, by way of event notes and ongoing event information</w:t>
      </w:r>
    </w:p>
    <w:p w:rsidR="00792D63" w:rsidRDefault="00792D63" w:rsidP="00320D0E">
      <w:pPr>
        <w:pStyle w:val="CGBodyText"/>
        <w:numPr>
          <w:ilvl w:val="0"/>
          <w:numId w:val="5"/>
        </w:numPr>
      </w:pPr>
      <w:r>
        <w:t>Record the hazard management mitigation measures that have been implemented, both for post event review and for feedback into future repetitions of the same event format.</w:t>
      </w:r>
    </w:p>
    <w:p w:rsidR="00792D63" w:rsidRDefault="00792D63">
      <w:pPr>
        <w:pStyle w:val="CGBodyText"/>
      </w:pPr>
      <w:r>
        <w:t xml:space="preserve">The </w:t>
      </w:r>
      <w:r w:rsidR="00AD5BEC">
        <w:t>Safety Management Plan</w:t>
      </w:r>
      <w:r>
        <w:t xml:space="preserve"> itself is composed and delivered by the Event Organiser</w:t>
      </w:r>
      <w:r w:rsidR="00AD5BEC">
        <w:t>s</w:t>
      </w:r>
      <w:r>
        <w:t xml:space="preserve"> and associated event officials. The following individuals have prepared or have contributed to this Readiness Plan:</w:t>
      </w:r>
    </w:p>
    <w:p w:rsidR="00AD5BEC" w:rsidRDefault="005C3823" w:rsidP="00320D0E">
      <w:pPr>
        <w:pStyle w:val="CGBodyText"/>
        <w:numPr>
          <w:ilvl w:val="0"/>
          <w:numId w:val="5"/>
        </w:numPr>
      </w:pPr>
      <w:r>
        <w:t>Aorangi Undulator Organising Committee</w:t>
      </w:r>
    </w:p>
    <w:p w:rsidR="005C3823" w:rsidRDefault="005C3823" w:rsidP="005C3823">
      <w:pPr>
        <w:pStyle w:val="CGBodyText"/>
        <w:numPr>
          <w:ilvl w:val="1"/>
          <w:numId w:val="5"/>
        </w:numPr>
      </w:pPr>
      <w:r>
        <w:t>Chris Martin</w:t>
      </w:r>
    </w:p>
    <w:p w:rsidR="005C3823" w:rsidRDefault="005C3823" w:rsidP="005C3823">
      <w:pPr>
        <w:pStyle w:val="CGBodyText"/>
        <w:numPr>
          <w:ilvl w:val="1"/>
          <w:numId w:val="5"/>
        </w:numPr>
      </w:pPr>
      <w:r>
        <w:t>Sherman Smith</w:t>
      </w:r>
    </w:p>
    <w:p w:rsidR="005C3823" w:rsidRDefault="005C3823" w:rsidP="005C3823">
      <w:pPr>
        <w:pStyle w:val="CGBodyText"/>
        <w:numPr>
          <w:ilvl w:val="1"/>
          <w:numId w:val="5"/>
        </w:numPr>
      </w:pPr>
      <w:r>
        <w:t>Chris Swallow</w:t>
      </w:r>
    </w:p>
    <w:p w:rsidR="005C3823" w:rsidRDefault="005C3823" w:rsidP="005C3823">
      <w:pPr>
        <w:pStyle w:val="CGBodyText"/>
        <w:numPr>
          <w:ilvl w:val="1"/>
          <w:numId w:val="5"/>
        </w:numPr>
      </w:pPr>
      <w:r>
        <w:t>T</w:t>
      </w:r>
      <w:r w:rsidR="006020F0">
        <w:t>h</w:t>
      </w:r>
      <w:r>
        <w:t>om Charles</w:t>
      </w:r>
    </w:p>
    <w:p w:rsidR="006020F0" w:rsidRDefault="00D95032" w:rsidP="006020F0">
      <w:pPr>
        <w:pStyle w:val="CGBodyText"/>
        <w:numPr>
          <w:ilvl w:val="0"/>
          <w:numId w:val="20"/>
        </w:numPr>
      </w:pPr>
      <w:r w:rsidRPr="00946068">
        <w:t>Jo Holden – NZ Police Search and Rescue</w:t>
      </w:r>
      <w:r w:rsidR="00CC11D2" w:rsidRPr="00946068">
        <w:t>,</w:t>
      </w:r>
      <w:r w:rsidR="005C3823" w:rsidRPr="00946068">
        <w:t xml:space="preserve"> Wellington</w:t>
      </w:r>
      <w:r w:rsidR="006020F0" w:rsidRPr="006020F0">
        <w:t xml:space="preserve"> </w:t>
      </w:r>
    </w:p>
    <w:p w:rsidR="006020F0" w:rsidRDefault="006020F0" w:rsidP="006020F0">
      <w:pPr>
        <w:pStyle w:val="CGBodyText"/>
        <w:numPr>
          <w:ilvl w:val="0"/>
          <w:numId w:val="20"/>
        </w:numPr>
      </w:pPr>
      <w:r>
        <w:t xml:space="preserve">Jo Hansen DOC Ranger </w:t>
      </w:r>
      <w:r w:rsidR="009F2B58">
        <w:t>Aorangi Forset Park</w:t>
      </w:r>
      <w:r>
        <w:t xml:space="preserve"> 06 377 2196. Jo is helping us with river level consulting and track maintenance.</w:t>
      </w:r>
    </w:p>
    <w:p w:rsidR="00D95032" w:rsidRPr="00946068" w:rsidRDefault="00D95032" w:rsidP="00960973">
      <w:pPr>
        <w:pStyle w:val="CGBodyText"/>
        <w:ind w:left="3456"/>
      </w:pPr>
    </w:p>
    <w:p w:rsidR="00792D63" w:rsidRDefault="00792D63">
      <w:pPr>
        <w:pStyle w:val="CGBodyText"/>
      </w:pPr>
      <w:r>
        <w:t xml:space="preserve">The Plan is expected to be a ‘living’ document up to the point that the event commences. As such, updates will be made to this document to reflect the decisions made during the </w:t>
      </w:r>
      <w:r w:rsidR="00AD5BEC">
        <w:t>S</w:t>
      </w:r>
      <w:r>
        <w:t>MP approval implementation process. Version changes will be noted in the ‘Version Control’ section at the start of the document.</w:t>
      </w:r>
    </w:p>
    <w:p w:rsidR="00946068" w:rsidRDefault="00946068">
      <w:pPr>
        <w:pStyle w:val="CGBodyText"/>
      </w:pPr>
    </w:p>
    <w:p w:rsidR="00792D63" w:rsidRDefault="00792D63" w:rsidP="00320D0E">
      <w:pPr>
        <w:pStyle w:val="Heading1"/>
        <w:numPr>
          <w:ilvl w:val="0"/>
          <w:numId w:val="4"/>
        </w:numPr>
        <w:tabs>
          <w:tab w:val="clear" w:pos="720"/>
          <w:tab w:val="clear" w:pos="2880"/>
        </w:tabs>
        <w:ind w:left="426" w:hanging="66"/>
      </w:pPr>
      <w:r>
        <w:br w:type="page"/>
      </w:r>
      <w:bookmarkStart w:id="12" w:name="_Toc395784418"/>
      <w:r w:rsidR="00AD5BEC">
        <w:lastRenderedPageBreak/>
        <w:t>Safety</w:t>
      </w:r>
      <w:r>
        <w:t xml:space="preserve"> Management Plan as documented by </w:t>
      </w:r>
      <w:r w:rsidR="005C3823">
        <w:t>the Aorangi Undulator Organising Committee</w:t>
      </w:r>
      <w:bookmarkEnd w:id="12"/>
    </w:p>
    <w:p w:rsidR="00792D63" w:rsidRDefault="00792D63">
      <w:pPr>
        <w:pStyle w:val="CGBodyText"/>
      </w:pPr>
    </w:p>
    <w:p w:rsidR="00792D63" w:rsidRDefault="00792D63">
      <w:pPr>
        <w:pStyle w:val="CGBodyText"/>
      </w:pPr>
      <w:r>
        <w:t xml:space="preserve">This </w:t>
      </w:r>
      <w:r w:rsidR="00AD5BEC">
        <w:t>S</w:t>
      </w:r>
      <w:r>
        <w:t xml:space="preserve">MP is used to assist </w:t>
      </w:r>
      <w:r w:rsidR="005C3823">
        <w:t xml:space="preserve">the Aorangi Undulator </w:t>
      </w:r>
      <w:r w:rsidR="009F2B58">
        <w:t>Organising</w:t>
      </w:r>
      <w:r w:rsidR="005C3823">
        <w:t xml:space="preserve"> Committee</w:t>
      </w:r>
      <w:r>
        <w:t xml:space="preserve"> in working through the processes required to secure approval for the hazard identification and mitigation planning undertaken.</w:t>
      </w:r>
    </w:p>
    <w:p w:rsidR="00792D63" w:rsidRDefault="00792D63">
      <w:pPr>
        <w:pStyle w:val="CGBodyText"/>
      </w:pPr>
      <w:r w:rsidRPr="00124D57">
        <w:t xml:space="preserve">This document is submitted to all authorities from which </w:t>
      </w:r>
      <w:r w:rsidR="00AD5BEC" w:rsidRPr="00124D57">
        <w:t>S</w:t>
      </w:r>
      <w:r w:rsidRPr="00124D57">
        <w:t>MP approvals are required in order to secure permission for the use of the locations required for the event.</w:t>
      </w:r>
    </w:p>
    <w:p w:rsidR="00792D63" w:rsidRDefault="00792D63">
      <w:pPr>
        <w:pStyle w:val="CGBodyText"/>
      </w:pPr>
      <w:r>
        <w:t xml:space="preserve">In preparing this </w:t>
      </w:r>
      <w:r w:rsidR="00AD5BEC">
        <w:t>S</w:t>
      </w:r>
      <w:r>
        <w:t>MP, the following areas have been considered and included within this document:</w:t>
      </w:r>
    </w:p>
    <w:tbl>
      <w:tblPr>
        <w:tblW w:w="7047" w:type="dxa"/>
        <w:tblInd w:w="322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A0" w:firstRow="1" w:lastRow="0" w:firstColumn="1" w:lastColumn="0" w:noHBand="0" w:noVBand="0"/>
      </w:tblPr>
      <w:tblGrid>
        <w:gridCol w:w="1417"/>
        <w:gridCol w:w="1560"/>
        <w:gridCol w:w="4070"/>
      </w:tblGrid>
      <w:tr w:rsidR="00792D63">
        <w:trPr>
          <w:tblHeader/>
        </w:trPr>
        <w:tc>
          <w:tcPr>
            <w:tcW w:w="1417" w:type="dxa"/>
            <w:shd w:val="clear" w:color="auto" w:fill="000080"/>
          </w:tcPr>
          <w:p w:rsidR="00792D63" w:rsidRDefault="00792D63">
            <w:pPr>
              <w:pStyle w:val="cgtableheading"/>
              <w:spacing w:before="60" w:after="60"/>
              <w:ind w:left="-18"/>
              <w:rPr>
                <w:noProof/>
              </w:rPr>
            </w:pPr>
            <w:r>
              <w:t>Sub-Plan</w:t>
            </w:r>
          </w:p>
        </w:tc>
        <w:tc>
          <w:tcPr>
            <w:tcW w:w="1560" w:type="dxa"/>
            <w:shd w:val="clear" w:color="auto" w:fill="000080"/>
          </w:tcPr>
          <w:p w:rsidR="00792D63" w:rsidRDefault="00792D63">
            <w:pPr>
              <w:pStyle w:val="cgtableheading"/>
              <w:spacing w:before="60" w:after="60"/>
              <w:ind w:left="-18"/>
            </w:pPr>
            <w:r>
              <w:t>Activity</w:t>
            </w:r>
          </w:p>
        </w:tc>
        <w:tc>
          <w:tcPr>
            <w:tcW w:w="4070" w:type="dxa"/>
            <w:shd w:val="clear" w:color="auto" w:fill="000080"/>
          </w:tcPr>
          <w:p w:rsidR="00792D63" w:rsidRDefault="00792D63">
            <w:pPr>
              <w:pStyle w:val="cgtableheading"/>
              <w:spacing w:before="60" w:after="60"/>
              <w:ind w:left="-18"/>
            </w:pPr>
            <w:r>
              <w:t>Purpose and Comment</w:t>
            </w:r>
          </w:p>
        </w:tc>
      </w:tr>
      <w:tr w:rsidR="00792D63">
        <w:tc>
          <w:tcPr>
            <w:tcW w:w="1417" w:type="dxa"/>
            <w:shd w:val="pct10" w:color="auto" w:fill="auto"/>
          </w:tcPr>
          <w:p w:rsidR="00792D63" w:rsidRDefault="00792D63">
            <w:pPr>
              <w:pStyle w:val="cgtabletext0"/>
              <w:rPr>
                <w:sz w:val="18"/>
              </w:rPr>
            </w:pPr>
            <w:r>
              <w:rPr>
                <w:sz w:val="18"/>
              </w:rPr>
              <w:t>Communications</w:t>
            </w:r>
          </w:p>
        </w:tc>
        <w:tc>
          <w:tcPr>
            <w:tcW w:w="1560" w:type="dxa"/>
            <w:shd w:val="pct10" w:color="auto" w:fill="auto"/>
          </w:tcPr>
          <w:p w:rsidR="00792D63" w:rsidRDefault="00792D63">
            <w:pPr>
              <w:pStyle w:val="cgtabletext0"/>
              <w:rPr>
                <w:sz w:val="18"/>
              </w:rPr>
            </w:pPr>
            <w:r>
              <w:rPr>
                <w:sz w:val="18"/>
              </w:rPr>
              <w:t>Event Summary</w:t>
            </w:r>
          </w:p>
        </w:tc>
        <w:tc>
          <w:tcPr>
            <w:tcW w:w="4070" w:type="dxa"/>
            <w:shd w:val="pct10" w:color="auto" w:fill="auto"/>
          </w:tcPr>
          <w:p w:rsidR="00792D63" w:rsidRDefault="00792D63">
            <w:pPr>
              <w:pStyle w:val="cgtabletext0"/>
              <w:rPr>
                <w:sz w:val="18"/>
              </w:rPr>
            </w:pPr>
            <w:r>
              <w:rPr>
                <w:sz w:val="18"/>
              </w:rPr>
              <w:t>Summarises the event description, disciplines, locations and rules.</w:t>
            </w:r>
          </w:p>
        </w:tc>
      </w:tr>
      <w:tr w:rsidR="00792D63">
        <w:tc>
          <w:tcPr>
            <w:tcW w:w="1417" w:type="dxa"/>
            <w:shd w:val="pct10" w:color="auto" w:fill="auto"/>
          </w:tcPr>
          <w:p w:rsidR="00792D63" w:rsidRDefault="00792D63">
            <w:pPr>
              <w:pStyle w:val="cgtabletext"/>
              <w:rPr>
                <w:sz w:val="18"/>
              </w:rPr>
            </w:pPr>
          </w:p>
        </w:tc>
        <w:tc>
          <w:tcPr>
            <w:tcW w:w="1560" w:type="dxa"/>
            <w:shd w:val="pct10" w:color="auto" w:fill="auto"/>
          </w:tcPr>
          <w:p w:rsidR="00792D63" w:rsidRDefault="00792D63">
            <w:pPr>
              <w:pStyle w:val="cgtabletext"/>
              <w:rPr>
                <w:sz w:val="18"/>
              </w:rPr>
            </w:pPr>
            <w:r>
              <w:rPr>
                <w:sz w:val="18"/>
              </w:rPr>
              <w:t>Communications</w:t>
            </w:r>
          </w:p>
        </w:tc>
        <w:tc>
          <w:tcPr>
            <w:tcW w:w="4070" w:type="dxa"/>
            <w:shd w:val="pct10" w:color="auto" w:fill="auto"/>
          </w:tcPr>
          <w:p w:rsidR="00792D63" w:rsidRDefault="00792D63">
            <w:pPr>
              <w:pStyle w:val="cgtabletext"/>
              <w:rPr>
                <w:sz w:val="18"/>
              </w:rPr>
            </w:pPr>
            <w:r>
              <w:rPr>
                <w:sz w:val="18"/>
              </w:rPr>
              <w:t xml:space="preserve">Reflects all the direct and indirect parties (including stakeholders) involved with the event and describes who is responsible for every aspect </w:t>
            </w:r>
            <w:r w:rsidR="005A7859">
              <w:rPr>
                <w:sz w:val="18"/>
              </w:rPr>
              <w:t xml:space="preserve">of </w:t>
            </w:r>
            <w:r>
              <w:rPr>
                <w:sz w:val="18"/>
              </w:rPr>
              <w:t>it.</w:t>
            </w:r>
          </w:p>
        </w:tc>
      </w:tr>
      <w:tr w:rsidR="00792D63">
        <w:tc>
          <w:tcPr>
            <w:tcW w:w="1417" w:type="dxa"/>
            <w:shd w:val="pct10" w:color="auto" w:fill="auto"/>
          </w:tcPr>
          <w:p w:rsidR="00792D63" w:rsidRDefault="00792D63">
            <w:pPr>
              <w:pStyle w:val="cgtabletext"/>
              <w:rPr>
                <w:sz w:val="18"/>
              </w:rPr>
            </w:pPr>
            <w:r>
              <w:rPr>
                <w:sz w:val="18"/>
              </w:rPr>
              <w:t>Event Plan</w:t>
            </w:r>
          </w:p>
        </w:tc>
        <w:tc>
          <w:tcPr>
            <w:tcW w:w="1560" w:type="dxa"/>
            <w:shd w:val="pct10" w:color="auto" w:fill="auto"/>
          </w:tcPr>
          <w:p w:rsidR="00792D63" w:rsidRDefault="00792D63">
            <w:pPr>
              <w:pStyle w:val="cgtabletext"/>
              <w:rPr>
                <w:sz w:val="18"/>
              </w:rPr>
            </w:pPr>
            <w:r>
              <w:rPr>
                <w:sz w:val="18"/>
              </w:rPr>
              <w:t>Stage Breakdown</w:t>
            </w:r>
          </w:p>
        </w:tc>
        <w:tc>
          <w:tcPr>
            <w:tcW w:w="4070" w:type="dxa"/>
            <w:shd w:val="pct10" w:color="auto" w:fill="auto"/>
          </w:tcPr>
          <w:p w:rsidR="00792D63" w:rsidRDefault="00792D63">
            <w:pPr>
              <w:pStyle w:val="cgtabletext"/>
              <w:rPr>
                <w:sz w:val="18"/>
              </w:rPr>
            </w:pPr>
            <w:r>
              <w:rPr>
                <w:sz w:val="18"/>
              </w:rPr>
              <w:t>Describes each stage, the hazards that exist within the stage, the hazard mitigation factors (inclusive of diagrams where required) and the marshaling plan to be implemented.</w:t>
            </w:r>
          </w:p>
        </w:tc>
      </w:tr>
      <w:tr w:rsidR="00792D63">
        <w:tc>
          <w:tcPr>
            <w:tcW w:w="1417" w:type="dxa"/>
            <w:shd w:val="pct10" w:color="auto" w:fill="auto"/>
          </w:tcPr>
          <w:p w:rsidR="00792D63" w:rsidRDefault="00792D63">
            <w:pPr>
              <w:pStyle w:val="cgtabletext"/>
              <w:rPr>
                <w:sz w:val="18"/>
              </w:rPr>
            </w:pPr>
          </w:p>
        </w:tc>
        <w:tc>
          <w:tcPr>
            <w:tcW w:w="1560" w:type="dxa"/>
            <w:shd w:val="pct10" w:color="auto" w:fill="auto"/>
          </w:tcPr>
          <w:p w:rsidR="00792D63" w:rsidRDefault="00890E61">
            <w:pPr>
              <w:pStyle w:val="cgtabletext"/>
              <w:rPr>
                <w:sz w:val="18"/>
              </w:rPr>
            </w:pPr>
            <w:r>
              <w:rPr>
                <w:sz w:val="18"/>
              </w:rPr>
              <w:t xml:space="preserve">Athlete </w:t>
            </w:r>
            <w:r w:rsidR="00792D63">
              <w:rPr>
                <w:sz w:val="18"/>
              </w:rPr>
              <w:t>Notes</w:t>
            </w:r>
          </w:p>
        </w:tc>
        <w:tc>
          <w:tcPr>
            <w:tcW w:w="4070" w:type="dxa"/>
            <w:shd w:val="pct10" w:color="auto" w:fill="auto"/>
          </w:tcPr>
          <w:p w:rsidR="00792D63" w:rsidRDefault="00792D63">
            <w:pPr>
              <w:pStyle w:val="cgtabletext"/>
              <w:rPr>
                <w:sz w:val="18"/>
              </w:rPr>
            </w:pPr>
            <w:r>
              <w:rPr>
                <w:sz w:val="18"/>
              </w:rPr>
              <w:t xml:space="preserve">Details the information that will be made available to </w:t>
            </w:r>
            <w:r w:rsidR="00890E61">
              <w:rPr>
                <w:sz w:val="18"/>
              </w:rPr>
              <w:t xml:space="preserve">athletes </w:t>
            </w:r>
            <w:r>
              <w:rPr>
                <w:sz w:val="18"/>
              </w:rPr>
              <w:t xml:space="preserve">by way of </w:t>
            </w:r>
            <w:r w:rsidR="00890E61">
              <w:rPr>
                <w:sz w:val="18"/>
              </w:rPr>
              <w:t xml:space="preserve">Athlete </w:t>
            </w:r>
            <w:r>
              <w:rPr>
                <w:sz w:val="18"/>
              </w:rPr>
              <w:t xml:space="preserve">Event </w:t>
            </w:r>
            <w:r w:rsidR="005A7859">
              <w:rPr>
                <w:sz w:val="18"/>
              </w:rPr>
              <w:t>Notes.</w:t>
            </w:r>
          </w:p>
        </w:tc>
      </w:tr>
      <w:tr w:rsidR="00792D63">
        <w:tc>
          <w:tcPr>
            <w:tcW w:w="1417" w:type="dxa"/>
            <w:shd w:val="pct10" w:color="auto" w:fill="auto"/>
          </w:tcPr>
          <w:p w:rsidR="00792D63" w:rsidRDefault="00792D63">
            <w:pPr>
              <w:pStyle w:val="cgtabletext"/>
              <w:rPr>
                <w:sz w:val="18"/>
              </w:rPr>
            </w:pPr>
          </w:p>
        </w:tc>
        <w:tc>
          <w:tcPr>
            <w:tcW w:w="1560" w:type="dxa"/>
            <w:shd w:val="pct10" w:color="auto" w:fill="auto"/>
          </w:tcPr>
          <w:p w:rsidR="00792D63" w:rsidRDefault="00952345">
            <w:pPr>
              <w:pStyle w:val="cgtabletext"/>
              <w:rPr>
                <w:sz w:val="18"/>
              </w:rPr>
            </w:pPr>
            <w:r>
              <w:rPr>
                <w:sz w:val="18"/>
              </w:rPr>
              <w:t>Event</w:t>
            </w:r>
            <w:r w:rsidR="00792D63">
              <w:rPr>
                <w:sz w:val="18"/>
              </w:rPr>
              <w:t xml:space="preserve"> Briefing</w:t>
            </w:r>
          </w:p>
        </w:tc>
        <w:tc>
          <w:tcPr>
            <w:tcW w:w="4070" w:type="dxa"/>
            <w:shd w:val="pct10" w:color="auto" w:fill="auto"/>
          </w:tcPr>
          <w:p w:rsidR="00792D63" w:rsidRDefault="00792D63">
            <w:pPr>
              <w:pStyle w:val="cgtabletext"/>
              <w:rPr>
                <w:sz w:val="18"/>
              </w:rPr>
            </w:pPr>
            <w:r>
              <w:rPr>
                <w:sz w:val="18"/>
              </w:rPr>
              <w:t xml:space="preserve">Details the information that will be made available to </w:t>
            </w:r>
            <w:r w:rsidR="00890E61">
              <w:rPr>
                <w:sz w:val="18"/>
              </w:rPr>
              <w:t xml:space="preserve">athletes </w:t>
            </w:r>
            <w:r>
              <w:rPr>
                <w:sz w:val="18"/>
              </w:rPr>
              <w:t xml:space="preserve">at the </w:t>
            </w:r>
            <w:r w:rsidR="00890E61">
              <w:rPr>
                <w:sz w:val="18"/>
              </w:rPr>
              <w:t xml:space="preserve">Athletes </w:t>
            </w:r>
            <w:r>
              <w:rPr>
                <w:sz w:val="18"/>
              </w:rPr>
              <w:t>Event Briefing on Event day</w:t>
            </w:r>
          </w:p>
        </w:tc>
      </w:tr>
    </w:tbl>
    <w:p w:rsidR="00792D63" w:rsidRDefault="00792D63">
      <w:pPr>
        <w:pStyle w:val="CGBodyText"/>
        <w:ind w:left="0"/>
        <w:rPr>
          <w:rFonts w:ascii="Times New Roman" w:hAnsi="Times New Roman"/>
          <w:b/>
          <w:bCs/>
        </w:rPr>
      </w:pPr>
    </w:p>
    <w:p w:rsidR="00792D63" w:rsidRDefault="00792D63">
      <w:pPr>
        <w:pStyle w:val="CGBodyText"/>
      </w:pPr>
      <w:r>
        <w:t xml:space="preserve">This represents the full spectrum of considerations involved with the Event Planning and the </w:t>
      </w:r>
      <w:r w:rsidR="00AD5BEC">
        <w:t>S</w:t>
      </w:r>
      <w:r>
        <w:t>MP.</w:t>
      </w:r>
    </w:p>
    <w:p w:rsidR="00792D63" w:rsidRDefault="00792D63">
      <w:pPr>
        <w:pStyle w:val="CGBodyText"/>
      </w:pPr>
      <w:r>
        <w:t xml:space="preserve">This means that through the </w:t>
      </w:r>
      <w:r w:rsidR="00AD5BEC">
        <w:t>S</w:t>
      </w:r>
      <w:r>
        <w:t xml:space="preserve">MP, event officials, interested parties and </w:t>
      </w:r>
      <w:r w:rsidR="00890E61">
        <w:t>athletes</w:t>
      </w:r>
      <w:r>
        <w:t xml:space="preserve"> themselves will be aware of:</w:t>
      </w:r>
    </w:p>
    <w:p w:rsidR="00792D63" w:rsidRDefault="00792D63" w:rsidP="00320D0E">
      <w:pPr>
        <w:pStyle w:val="CGBodyText"/>
        <w:numPr>
          <w:ilvl w:val="0"/>
          <w:numId w:val="5"/>
        </w:numPr>
      </w:pPr>
      <w:r>
        <w:t>who are the contacts for the event, and for approving / authorising bodies,</w:t>
      </w:r>
    </w:p>
    <w:p w:rsidR="00792D63" w:rsidRDefault="00792D63" w:rsidP="00320D0E">
      <w:pPr>
        <w:pStyle w:val="CGBodyText"/>
        <w:numPr>
          <w:ilvl w:val="0"/>
          <w:numId w:val="5"/>
        </w:numPr>
      </w:pPr>
      <w:r>
        <w:t>what is the event, how is it structured and where will it be held,</w:t>
      </w:r>
    </w:p>
    <w:p w:rsidR="00792D63" w:rsidRDefault="00792D63" w:rsidP="00320D0E">
      <w:pPr>
        <w:pStyle w:val="CGBodyText"/>
        <w:numPr>
          <w:ilvl w:val="0"/>
          <w:numId w:val="5"/>
        </w:numPr>
      </w:pPr>
      <w:r>
        <w:t>what are the event sections, and what locations will they cover,</w:t>
      </w:r>
    </w:p>
    <w:p w:rsidR="00792D63" w:rsidRDefault="00792D63" w:rsidP="00320D0E">
      <w:pPr>
        <w:pStyle w:val="CGBodyText"/>
        <w:numPr>
          <w:ilvl w:val="0"/>
          <w:numId w:val="5"/>
        </w:numPr>
      </w:pPr>
      <w:r>
        <w:t>what are the hazards and how will they be managed,</w:t>
      </w:r>
    </w:p>
    <w:p w:rsidR="00792D63" w:rsidRDefault="00792D63" w:rsidP="00320D0E">
      <w:pPr>
        <w:pStyle w:val="CGBodyText"/>
        <w:numPr>
          <w:ilvl w:val="0"/>
          <w:numId w:val="5"/>
        </w:numPr>
      </w:pPr>
      <w:r>
        <w:t xml:space="preserve">what information will be made available to the </w:t>
      </w:r>
      <w:r w:rsidR="00890E61">
        <w:t>athlete</w:t>
      </w:r>
      <w:r>
        <w:t xml:space="preserve"> by way of event notes, and </w:t>
      </w:r>
    </w:p>
    <w:p w:rsidR="00792D63" w:rsidRDefault="00792D63" w:rsidP="00320D0E">
      <w:pPr>
        <w:pStyle w:val="CGBodyText"/>
        <w:numPr>
          <w:ilvl w:val="0"/>
          <w:numId w:val="5"/>
        </w:numPr>
      </w:pPr>
      <w:r>
        <w:t xml:space="preserve">what information will be advised to the </w:t>
      </w:r>
      <w:r w:rsidR="00890E61">
        <w:t>athlete</w:t>
      </w:r>
      <w:r>
        <w:t xml:space="preserve">, by way of </w:t>
      </w:r>
      <w:r w:rsidR="00952345">
        <w:t>event</w:t>
      </w:r>
      <w:r>
        <w:t xml:space="preserve"> </w:t>
      </w:r>
      <w:r w:rsidR="005A7859">
        <w:t xml:space="preserve">the </w:t>
      </w:r>
      <w:r>
        <w:t>briefing.</w:t>
      </w:r>
    </w:p>
    <w:p w:rsidR="00792D63" w:rsidRDefault="00792D63">
      <w:pPr>
        <w:pStyle w:val="CGBodyText"/>
      </w:pPr>
    </w:p>
    <w:p w:rsidR="00792D63" w:rsidRDefault="00792D63">
      <w:pPr>
        <w:pStyle w:val="CGBodyText"/>
      </w:pPr>
    </w:p>
    <w:p w:rsidR="00792D63" w:rsidRDefault="00792D63">
      <w:pPr>
        <w:pStyle w:val="CGBodyText"/>
      </w:pPr>
    </w:p>
    <w:p w:rsidR="00792D63" w:rsidRDefault="00792D63">
      <w:pPr>
        <w:pStyle w:val="CGBodyText"/>
      </w:pPr>
    </w:p>
    <w:p w:rsidR="00792D63" w:rsidRDefault="00792D63">
      <w:pPr>
        <w:pStyle w:val="CGBodyText"/>
      </w:pPr>
    </w:p>
    <w:p w:rsidR="00792D63" w:rsidRDefault="00792D63" w:rsidP="00320D0E">
      <w:pPr>
        <w:pStyle w:val="Heading1"/>
        <w:numPr>
          <w:ilvl w:val="0"/>
          <w:numId w:val="4"/>
        </w:numPr>
        <w:tabs>
          <w:tab w:val="clear" w:pos="720"/>
          <w:tab w:val="clear" w:pos="2880"/>
        </w:tabs>
        <w:ind w:left="426" w:hanging="66"/>
      </w:pPr>
      <w:bookmarkStart w:id="13" w:name="_Toc395784419"/>
      <w:r>
        <w:lastRenderedPageBreak/>
        <w:t>Communication</w:t>
      </w:r>
      <w:bookmarkEnd w:id="13"/>
    </w:p>
    <w:p w:rsidR="00792D63" w:rsidRDefault="00792D63">
      <w:pPr>
        <w:pStyle w:val="CGBodyText"/>
      </w:pPr>
    </w:p>
    <w:p w:rsidR="00792D63" w:rsidRDefault="00792D63">
      <w:pPr>
        <w:pStyle w:val="Heading2"/>
      </w:pPr>
      <w:bookmarkStart w:id="14" w:name="_Toc395784420"/>
      <w:r>
        <w:t>Event Summary</w:t>
      </w:r>
      <w:bookmarkEnd w:id="14"/>
    </w:p>
    <w:p w:rsidR="00792D63" w:rsidRDefault="00792D63">
      <w:pPr>
        <w:pStyle w:val="CGBodyText"/>
      </w:pPr>
    </w:p>
    <w:p w:rsidR="00792D63" w:rsidRDefault="003A0872">
      <w:pPr>
        <w:pStyle w:val="Heading3"/>
      </w:pPr>
      <w:bookmarkStart w:id="15" w:name="_Toc363294941"/>
      <w:bookmarkStart w:id="16" w:name="_Toc395784421"/>
      <w:r>
        <w:t>201</w:t>
      </w:r>
      <w:r w:rsidR="005D6CED">
        <w:t>5</w:t>
      </w:r>
      <w:r w:rsidR="00AD5BEC">
        <w:t xml:space="preserve"> </w:t>
      </w:r>
      <w:bookmarkEnd w:id="15"/>
      <w:r w:rsidR="005C3823">
        <w:t>Aorangi Undulator</w:t>
      </w:r>
      <w:bookmarkEnd w:id="16"/>
      <w:r w:rsidR="00792D63">
        <w:t xml:space="preserve"> </w:t>
      </w:r>
    </w:p>
    <w:p w:rsidR="00792D63" w:rsidRDefault="00792D63">
      <w:pPr>
        <w:pStyle w:val="CGBodyText"/>
      </w:pPr>
    </w:p>
    <w:tbl>
      <w:tblPr>
        <w:tblW w:w="7047" w:type="dxa"/>
        <w:tblInd w:w="322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A0" w:firstRow="1" w:lastRow="0" w:firstColumn="1" w:lastColumn="0" w:noHBand="0" w:noVBand="0"/>
      </w:tblPr>
      <w:tblGrid>
        <w:gridCol w:w="2410"/>
        <w:gridCol w:w="3969"/>
        <w:gridCol w:w="668"/>
      </w:tblGrid>
      <w:tr w:rsidR="00792D63">
        <w:trPr>
          <w:gridAfter w:val="1"/>
          <w:wAfter w:w="668" w:type="dxa"/>
          <w:tblHeader/>
        </w:trPr>
        <w:tc>
          <w:tcPr>
            <w:tcW w:w="2410" w:type="dxa"/>
            <w:shd w:val="clear" w:color="auto" w:fill="000080"/>
          </w:tcPr>
          <w:p w:rsidR="00792D63" w:rsidRDefault="00952345">
            <w:pPr>
              <w:pStyle w:val="cgtableheading"/>
              <w:spacing w:before="60" w:after="60"/>
              <w:ind w:left="-18"/>
              <w:rPr>
                <w:noProof/>
              </w:rPr>
            </w:pPr>
            <w:r>
              <w:t>Event</w:t>
            </w:r>
            <w:r w:rsidR="00792D63">
              <w:t xml:space="preserve"> Structure</w:t>
            </w:r>
          </w:p>
        </w:tc>
        <w:tc>
          <w:tcPr>
            <w:tcW w:w="3969" w:type="dxa"/>
            <w:shd w:val="clear" w:color="auto" w:fill="000080"/>
          </w:tcPr>
          <w:p w:rsidR="00792D63" w:rsidRDefault="00792D63">
            <w:pPr>
              <w:pStyle w:val="cgtableheading"/>
              <w:spacing w:before="60" w:after="60"/>
              <w:ind w:left="-18"/>
            </w:pPr>
            <w:r>
              <w:t>Details</w:t>
            </w:r>
          </w:p>
        </w:tc>
      </w:tr>
      <w:tr w:rsidR="00792D63">
        <w:trPr>
          <w:gridAfter w:val="1"/>
          <w:wAfter w:w="668" w:type="dxa"/>
        </w:trPr>
        <w:tc>
          <w:tcPr>
            <w:tcW w:w="2410" w:type="dxa"/>
            <w:shd w:val="clear" w:color="auto" w:fill="E6E6E6"/>
          </w:tcPr>
          <w:p w:rsidR="00792D63" w:rsidRDefault="00792D63">
            <w:pPr>
              <w:pStyle w:val="cgtabletext0"/>
              <w:rPr>
                <w:sz w:val="18"/>
              </w:rPr>
            </w:pPr>
            <w:r>
              <w:rPr>
                <w:sz w:val="18"/>
              </w:rPr>
              <w:t>Event Date</w:t>
            </w:r>
            <w:r w:rsidR="00AA0E08">
              <w:rPr>
                <w:sz w:val="18"/>
              </w:rPr>
              <w:t>s</w:t>
            </w:r>
            <w:r>
              <w:rPr>
                <w:sz w:val="18"/>
              </w:rPr>
              <w:t xml:space="preserve"> and Start Time</w:t>
            </w:r>
          </w:p>
        </w:tc>
        <w:tc>
          <w:tcPr>
            <w:tcW w:w="3969" w:type="dxa"/>
            <w:shd w:val="pct10" w:color="auto" w:fill="auto"/>
          </w:tcPr>
          <w:p w:rsidR="00AA0E08" w:rsidRDefault="00124D57">
            <w:pPr>
              <w:pStyle w:val="cgtabletext0"/>
              <w:rPr>
                <w:sz w:val="18"/>
              </w:rPr>
            </w:pPr>
            <w:r>
              <w:rPr>
                <w:sz w:val="18"/>
              </w:rPr>
              <w:t>7:00</w:t>
            </w:r>
            <w:r w:rsidR="00AA0E08">
              <w:rPr>
                <w:sz w:val="18"/>
              </w:rPr>
              <w:t xml:space="preserve">am on </w:t>
            </w:r>
            <w:r>
              <w:rPr>
                <w:sz w:val="18"/>
              </w:rPr>
              <w:t xml:space="preserve">Friday </w:t>
            </w:r>
            <w:r w:rsidR="005D6CED">
              <w:rPr>
                <w:sz w:val="18"/>
              </w:rPr>
              <w:t>6</w:t>
            </w:r>
            <w:r>
              <w:rPr>
                <w:sz w:val="18"/>
              </w:rPr>
              <w:t xml:space="preserve"> Sat </w:t>
            </w:r>
            <w:r w:rsidR="005D6CED">
              <w:rPr>
                <w:sz w:val="18"/>
              </w:rPr>
              <w:t>7</w:t>
            </w:r>
            <w:r w:rsidR="00D47871">
              <w:rPr>
                <w:sz w:val="18"/>
              </w:rPr>
              <w:t xml:space="preserve"> </w:t>
            </w:r>
            <w:r>
              <w:rPr>
                <w:sz w:val="18"/>
              </w:rPr>
              <w:t xml:space="preserve">and </w:t>
            </w:r>
            <w:r w:rsidR="005C3823">
              <w:rPr>
                <w:sz w:val="18"/>
              </w:rPr>
              <w:t>Sunday</w:t>
            </w:r>
            <w:r w:rsidR="00D95032">
              <w:rPr>
                <w:sz w:val="18"/>
              </w:rPr>
              <w:t xml:space="preserve"> </w:t>
            </w:r>
            <w:r w:rsidR="005D6CED">
              <w:rPr>
                <w:sz w:val="18"/>
              </w:rPr>
              <w:t>8</w:t>
            </w:r>
            <w:r w:rsidR="00D47871">
              <w:rPr>
                <w:sz w:val="18"/>
              </w:rPr>
              <w:t xml:space="preserve">  </w:t>
            </w:r>
            <w:r w:rsidR="005C3823">
              <w:rPr>
                <w:sz w:val="18"/>
              </w:rPr>
              <w:t xml:space="preserve">November </w:t>
            </w:r>
            <w:r w:rsidR="00746071">
              <w:rPr>
                <w:sz w:val="18"/>
              </w:rPr>
              <w:t>2</w:t>
            </w:r>
            <w:r w:rsidR="005C3823">
              <w:rPr>
                <w:sz w:val="18"/>
              </w:rPr>
              <w:t>0</w:t>
            </w:r>
            <w:r w:rsidR="005D6CED">
              <w:rPr>
                <w:sz w:val="18"/>
              </w:rPr>
              <w:t>15</w:t>
            </w:r>
          </w:p>
          <w:p w:rsidR="005D691C" w:rsidRDefault="00D22FBA">
            <w:pPr>
              <w:pStyle w:val="cgtabletext0"/>
              <w:rPr>
                <w:sz w:val="18"/>
              </w:rPr>
            </w:pPr>
            <w:r>
              <w:rPr>
                <w:sz w:val="18"/>
              </w:rPr>
              <w:t xml:space="preserve">Registrations from </w:t>
            </w:r>
            <w:r w:rsidR="00AA0E08">
              <w:rPr>
                <w:sz w:val="18"/>
              </w:rPr>
              <w:t xml:space="preserve"> </w:t>
            </w:r>
            <w:r w:rsidR="00124D57">
              <w:rPr>
                <w:sz w:val="18"/>
              </w:rPr>
              <w:t>6:0</w:t>
            </w:r>
            <w:r w:rsidR="005D691C">
              <w:rPr>
                <w:sz w:val="18"/>
              </w:rPr>
              <w:t>0</w:t>
            </w:r>
            <w:r w:rsidR="00AA0E08">
              <w:rPr>
                <w:sz w:val="18"/>
              </w:rPr>
              <w:t xml:space="preserve">am </w:t>
            </w:r>
          </w:p>
          <w:p w:rsidR="00AA0E08" w:rsidRDefault="00946068" w:rsidP="00124D57">
            <w:pPr>
              <w:pStyle w:val="cgtabletext0"/>
              <w:rPr>
                <w:sz w:val="18"/>
              </w:rPr>
            </w:pPr>
            <w:r>
              <w:rPr>
                <w:sz w:val="18"/>
              </w:rPr>
              <w:t>Day 1 Race Briefing at 6:3</w:t>
            </w:r>
            <w:r w:rsidR="00124D57">
              <w:rPr>
                <w:sz w:val="18"/>
              </w:rPr>
              <w:t xml:space="preserve">0am at Muritai Road , </w:t>
            </w:r>
            <w:r w:rsidR="009F2B58">
              <w:rPr>
                <w:sz w:val="18"/>
              </w:rPr>
              <w:t>Eastbourne. Day</w:t>
            </w:r>
            <w:r>
              <w:rPr>
                <w:sz w:val="18"/>
              </w:rPr>
              <w:t xml:space="preserve"> 2 6:30am  Mangatoetoe Valley Entrance Day 3: 6 30  Pinnacles Car Park</w:t>
            </w:r>
          </w:p>
        </w:tc>
      </w:tr>
      <w:tr w:rsidR="00792D63">
        <w:tc>
          <w:tcPr>
            <w:tcW w:w="2410" w:type="dxa"/>
            <w:shd w:val="pct10" w:color="auto" w:fill="auto"/>
          </w:tcPr>
          <w:p w:rsidR="00792D63" w:rsidRDefault="00792D63">
            <w:pPr>
              <w:pStyle w:val="cgtabletext"/>
              <w:rPr>
                <w:sz w:val="18"/>
              </w:rPr>
            </w:pPr>
            <w:r>
              <w:rPr>
                <w:sz w:val="18"/>
              </w:rPr>
              <w:t xml:space="preserve">Expected Number of </w:t>
            </w:r>
            <w:r w:rsidR="00890E61">
              <w:rPr>
                <w:sz w:val="18"/>
              </w:rPr>
              <w:t>Athlete</w:t>
            </w:r>
            <w:r>
              <w:rPr>
                <w:sz w:val="18"/>
              </w:rPr>
              <w:t>s</w:t>
            </w:r>
          </w:p>
        </w:tc>
        <w:tc>
          <w:tcPr>
            <w:tcW w:w="3969" w:type="dxa"/>
            <w:shd w:val="pct10" w:color="auto" w:fill="auto"/>
          </w:tcPr>
          <w:p w:rsidR="00792D63" w:rsidRDefault="005D6CED">
            <w:pPr>
              <w:pStyle w:val="cgtabletext"/>
              <w:rPr>
                <w:sz w:val="18"/>
              </w:rPr>
            </w:pPr>
            <w:r>
              <w:rPr>
                <w:sz w:val="18"/>
              </w:rPr>
              <w:t>30 in 3 day event an extra 100 in 1 day</w:t>
            </w:r>
          </w:p>
        </w:tc>
        <w:tc>
          <w:tcPr>
            <w:tcW w:w="668" w:type="dxa"/>
          </w:tcPr>
          <w:p w:rsidR="00792D63" w:rsidRDefault="00792D63">
            <w:pPr>
              <w:pStyle w:val="cgtabletext"/>
              <w:rPr>
                <w:sz w:val="18"/>
              </w:rPr>
            </w:pPr>
          </w:p>
        </w:tc>
      </w:tr>
      <w:tr w:rsidR="00792D63">
        <w:tc>
          <w:tcPr>
            <w:tcW w:w="2410" w:type="dxa"/>
            <w:shd w:val="pct10" w:color="auto" w:fill="auto"/>
          </w:tcPr>
          <w:p w:rsidR="00792D63" w:rsidRDefault="00792D63">
            <w:pPr>
              <w:pStyle w:val="cgtabletext"/>
              <w:rPr>
                <w:sz w:val="18"/>
              </w:rPr>
            </w:pPr>
            <w:r>
              <w:rPr>
                <w:sz w:val="18"/>
              </w:rPr>
              <w:t>Expected Duration of Event</w:t>
            </w:r>
          </w:p>
        </w:tc>
        <w:tc>
          <w:tcPr>
            <w:tcW w:w="3969" w:type="dxa"/>
            <w:shd w:val="pct10" w:color="auto" w:fill="auto"/>
          </w:tcPr>
          <w:p w:rsidR="00D47871" w:rsidRDefault="00124D57">
            <w:pPr>
              <w:pStyle w:val="cgtabletext"/>
              <w:rPr>
                <w:sz w:val="18"/>
              </w:rPr>
            </w:pPr>
            <w:r>
              <w:rPr>
                <w:sz w:val="18"/>
              </w:rPr>
              <w:t>Day 1: 5-10 hours</w:t>
            </w:r>
          </w:p>
          <w:p w:rsidR="00D47871" w:rsidRDefault="00124D57">
            <w:pPr>
              <w:pStyle w:val="cgtabletext"/>
              <w:rPr>
                <w:sz w:val="18"/>
              </w:rPr>
            </w:pPr>
            <w:r>
              <w:rPr>
                <w:sz w:val="18"/>
              </w:rPr>
              <w:t>Day 2:-</w:t>
            </w:r>
            <w:r w:rsidR="00B90AB7">
              <w:rPr>
                <w:sz w:val="18"/>
              </w:rPr>
              <w:t>5</w:t>
            </w:r>
            <w:r>
              <w:rPr>
                <w:sz w:val="18"/>
              </w:rPr>
              <w:t>-</w:t>
            </w:r>
            <w:r w:rsidR="006E62EF">
              <w:rPr>
                <w:sz w:val="18"/>
              </w:rPr>
              <w:t>12</w:t>
            </w:r>
            <w:r w:rsidR="005D691C">
              <w:rPr>
                <w:sz w:val="18"/>
              </w:rPr>
              <w:t xml:space="preserve"> hours</w:t>
            </w:r>
          </w:p>
          <w:p w:rsidR="00792D63" w:rsidRDefault="00124D57">
            <w:pPr>
              <w:pStyle w:val="cgtabletext"/>
              <w:rPr>
                <w:sz w:val="18"/>
              </w:rPr>
            </w:pPr>
            <w:r>
              <w:rPr>
                <w:sz w:val="18"/>
              </w:rPr>
              <w:t>Day 3: 4-6 hours</w:t>
            </w:r>
          </w:p>
        </w:tc>
        <w:tc>
          <w:tcPr>
            <w:tcW w:w="668" w:type="dxa"/>
          </w:tcPr>
          <w:p w:rsidR="00792D63" w:rsidRDefault="00792D63">
            <w:pPr>
              <w:pStyle w:val="cgtabletext"/>
              <w:rPr>
                <w:sz w:val="18"/>
              </w:rPr>
            </w:pPr>
          </w:p>
        </w:tc>
      </w:tr>
    </w:tbl>
    <w:p w:rsidR="00946068" w:rsidRDefault="00946068" w:rsidP="00946068">
      <w:pPr>
        <w:pStyle w:val="Heading3"/>
      </w:pPr>
    </w:p>
    <w:p w:rsidR="00946068" w:rsidRDefault="00946068" w:rsidP="00946068">
      <w:pPr>
        <w:pStyle w:val="Heading3"/>
      </w:pPr>
    </w:p>
    <w:p w:rsidR="00946068" w:rsidRPr="00B90AB7" w:rsidRDefault="00946068" w:rsidP="00946068">
      <w:pPr>
        <w:pStyle w:val="Heading3"/>
      </w:pPr>
      <w:bookmarkStart w:id="17" w:name="_Toc395784422"/>
      <w:r>
        <w:t xml:space="preserve">Day 1 </w:t>
      </w:r>
      <w:r w:rsidRPr="00B90AB7">
        <w:t>Course Notes</w:t>
      </w:r>
      <w:bookmarkEnd w:id="17"/>
    </w:p>
    <w:p w:rsidR="00946068" w:rsidRDefault="00946068" w:rsidP="00946068">
      <w:pPr>
        <w:rPr>
          <w:rFonts w:ascii="Arial Narrow" w:hAnsi="Arial Narrow" w:cs="Arial"/>
          <w:sz w:val="20"/>
        </w:rPr>
      </w:pPr>
    </w:p>
    <w:p w:rsidR="00B13FE3" w:rsidRPr="00B90AB7" w:rsidRDefault="00B13FE3" w:rsidP="00B13FE3">
      <w:pPr>
        <w:pStyle w:val="Heading3"/>
      </w:pPr>
      <w:bookmarkStart w:id="18" w:name="_Toc395784423"/>
      <w:r w:rsidRPr="00B90AB7">
        <w:t>General notes:</w:t>
      </w:r>
      <w:bookmarkEnd w:id="18"/>
    </w:p>
    <w:p w:rsidR="00B13FE3" w:rsidRPr="00946068" w:rsidRDefault="00B13FE3" w:rsidP="00946068">
      <w:pPr>
        <w:rPr>
          <w:rFonts w:ascii="Arial Narrow" w:hAnsi="Arial Narrow" w:cs="Arial"/>
          <w:sz w:val="20"/>
        </w:rPr>
      </w:pPr>
    </w:p>
    <w:p w:rsidR="00946068" w:rsidRPr="00946068" w:rsidRDefault="005D6CED" w:rsidP="00B13FE3">
      <w:pPr>
        <w:ind w:left="2880"/>
        <w:rPr>
          <w:rFonts w:ascii="Arial Narrow" w:hAnsi="Arial Narrow" w:cs="Arial"/>
          <w:sz w:val="20"/>
        </w:rPr>
      </w:pPr>
      <w:r>
        <w:rPr>
          <w:rFonts w:ascii="Arial Narrow" w:hAnsi="Arial Narrow" w:cs="Arial"/>
          <w:sz w:val="20"/>
        </w:rPr>
        <w:t>50</w:t>
      </w:r>
      <w:r w:rsidR="00946068" w:rsidRPr="00946068">
        <w:rPr>
          <w:rFonts w:ascii="Arial Narrow" w:hAnsi="Arial Narrow" w:cs="Arial"/>
          <w:sz w:val="20"/>
        </w:rPr>
        <w:t xml:space="preserve">km run as per map. There are </w:t>
      </w:r>
      <w:r w:rsidR="00960973">
        <w:rPr>
          <w:rFonts w:ascii="Arial Narrow" w:hAnsi="Arial Narrow" w:cs="Arial"/>
          <w:sz w:val="20"/>
        </w:rPr>
        <w:t>4</w:t>
      </w:r>
      <w:r w:rsidR="00946068" w:rsidRPr="00946068">
        <w:rPr>
          <w:rFonts w:ascii="Arial Narrow" w:hAnsi="Arial Narrow" w:cs="Arial"/>
          <w:sz w:val="20"/>
        </w:rPr>
        <w:t xml:space="preserve"> marshals as per the map. </w:t>
      </w:r>
    </w:p>
    <w:p w:rsidR="00946068" w:rsidRPr="00946068" w:rsidRDefault="00946068" w:rsidP="00946068">
      <w:pPr>
        <w:rPr>
          <w:rFonts w:ascii="Arial Narrow" w:hAnsi="Arial Narrow" w:cs="Arial"/>
          <w:sz w:val="20"/>
        </w:rPr>
      </w:pPr>
    </w:p>
    <w:p w:rsidR="00B13FE3" w:rsidRPr="00946068" w:rsidRDefault="00946068" w:rsidP="00B13FE3">
      <w:pPr>
        <w:ind w:left="2880"/>
        <w:rPr>
          <w:rFonts w:ascii="Arial Narrow" w:hAnsi="Arial Narrow" w:cs="Arial"/>
          <w:sz w:val="20"/>
        </w:rPr>
      </w:pPr>
      <w:r w:rsidRPr="00946068">
        <w:rPr>
          <w:rFonts w:ascii="Arial Narrow" w:hAnsi="Arial Narrow" w:cs="Arial"/>
          <w:sz w:val="20"/>
        </w:rPr>
        <w:t>The route follows the coastal track around the first Lake at east Harbour Park and around coast</w:t>
      </w:r>
      <w:r w:rsidR="00B13FE3">
        <w:rPr>
          <w:rFonts w:ascii="Arial Narrow" w:hAnsi="Arial Narrow" w:cs="Arial"/>
          <w:sz w:val="20"/>
        </w:rPr>
        <w:t>.</w:t>
      </w:r>
      <w:r w:rsidR="00B13FE3" w:rsidRPr="00B13FE3">
        <w:rPr>
          <w:rFonts w:ascii="Arial Narrow" w:hAnsi="Arial Narrow" w:cs="Arial"/>
          <w:sz w:val="20"/>
        </w:rPr>
        <w:t xml:space="preserve"> </w:t>
      </w:r>
      <w:r w:rsidR="00B13FE3" w:rsidRPr="00946068">
        <w:rPr>
          <w:rFonts w:ascii="Arial Narrow" w:hAnsi="Arial Narrow" w:cs="Arial"/>
          <w:sz w:val="20"/>
        </w:rPr>
        <w:t>We have contacted the owners of the private property around Baring Head and gained consent to cross land. However the Ranger Mark McAlpine has suggested that the competitors can run this section without trespassing. Both private blocks that are between Baring Head and the Parangarahu lake come down to the sea but stop 20m above high tide mark. Therefore you can walk along the beach front and you will not be trespassing.</w:t>
      </w:r>
    </w:p>
    <w:p w:rsidR="00B13FE3" w:rsidRDefault="00B13FE3" w:rsidP="00B13FE3">
      <w:pPr>
        <w:ind w:left="2880"/>
        <w:rPr>
          <w:rFonts w:ascii="Arial Narrow" w:hAnsi="Arial Narrow" w:cs="Arial"/>
          <w:sz w:val="20"/>
        </w:rPr>
      </w:pPr>
    </w:p>
    <w:p w:rsidR="00946068" w:rsidRPr="00946068" w:rsidRDefault="0036747F" w:rsidP="00B13FE3">
      <w:pPr>
        <w:ind w:left="2880"/>
        <w:rPr>
          <w:rFonts w:ascii="Arial Narrow" w:hAnsi="Arial Narrow" w:cs="Arial"/>
          <w:sz w:val="20"/>
        </w:rPr>
      </w:pPr>
      <w:r>
        <w:rPr>
          <w:rFonts w:ascii="Arial Narrow" w:hAnsi="Arial Narrow" w:cs="Arial"/>
          <w:sz w:val="20"/>
        </w:rPr>
        <w:t>The course turns</w:t>
      </w:r>
      <w:r w:rsidRPr="00946068">
        <w:rPr>
          <w:rFonts w:ascii="Arial Narrow" w:hAnsi="Arial Narrow" w:cs="Arial"/>
          <w:sz w:val="20"/>
        </w:rPr>
        <w:t xml:space="preserve"> </w:t>
      </w:r>
      <w:r w:rsidR="00946068" w:rsidRPr="00946068">
        <w:rPr>
          <w:rFonts w:ascii="Arial Narrow" w:hAnsi="Arial Narrow" w:cs="Arial"/>
          <w:sz w:val="20"/>
        </w:rPr>
        <w:t xml:space="preserve">left </w:t>
      </w:r>
      <w:r>
        <w:rPr>
          <w:rFonts w:ascii="Arial Narrow" w:hAnsi="Arial Narrow" w:cs="Arial"/>
          <w:sz w:val="20"/>
        </w:rPr>
        <w:t xml:space="preserve">inland </w:t>
      </w:r>
      <w:r w:rsidR="00946068" w:rsidRPr="00946068">
        <w:rPr>
          <w:rFonts w:ascii="Arial Narrow" w:hAnsi="Arial Narrow" w:cs="Arial"/>
          <w:sz w:val="20"/>
        </w:rPr>
        <w:t xml:space="preserve">up the </w:t>
      </w:r>
      <w:r w:rsidR="009F2B58" w:rsidRPr="00946068">
        <w:rPr>
          <w:rFonts w:ascii="Arial Narrow" w:hAnsi="Arial Narrow" w:cs="Arial"/>
          <w:sz w:val="20"/>
        </w:rPr>
        <w:t>Orongorongo</w:t>
      </w:r>
      <w:r w:rsidR="00946068" w:rsidRPr="00946068">
        <w:rPr>
          <w:rFonts w:ascii="Arial Narrow" w:hAnsi="Arial Narrow" w:cs="Arial"/>
          <w:sz w:val="20"/>
        </w:rPr>
        <w:t xml:space="preserve"> Va</w:t>
      </w:r>
      <w:r w:rsidR="00B13FE3">
        <w:rPr>
          <w:rFonts w:ascii="Arial Narrow" w:hAnsi="Arial Narrow" w:cs="Arial"/>
          <w:sz w:val="20"/>
        </w:rPr>
        <w:t>lley</w:t>
      </w:r>
      <w:r>
        <w:rPr>
          <w:rFonts w:ascii="Arial Narrow" w:hAnsi="Arial Narrow" w:cs="Arial"/>
          <w:sz w:val="20"/>
        </w:rPr>
        <w:t>,</w:t>
      </w:r>
      <w:r w:rsidR="00B13FE3">
        <w:rPr>
          <w:rFonts w:ascii="Arial Narrow" w:hAnsi="Arial Narrow" w:cs="Arial"/>
          <w:sz w:val="20"/>
        </w:rPr>
        <w:t xml:space="preserve"> </w:t>
      </w:r>
      <w:r>
        <w:rPr>
          <w:rFonts w:ascii="Arial Narrow" w:hAnsi="Arial Narrow" w:cs="Arial"/>
          <w:sz w:val="20"/>
        </w:rPr>
        <w:t xml:space="preserve">then </w:t>
      </w:r>
      <w:r w:rsidR="00B13FE3">
        <w:rPr>
          <w:rFonts w:ascii="Arial Narrow" w:hAnsi="Arial Narrow" w:cs="Arial"/>
          <w:sz w:val="20"/>
        </w:rPr>
        <w:t xml:space="preserve">right at </w:t>
      </w:r>
      <w:r w:rsidR="00D47871">
        <w:rPr>
          <w:rFonts w:ascii="Arial Narrow" w:hAnsi="Arial Narrow" w:cs="Arial"/>
          <w:sz w:val="20"/>
        </w:rPr>
        <w:t xml:space="preserve">the </w:t>
      </w:r>
      <w:r w:rsidR="00B13FE3">
        <w:rPr>
          <w:rFonts w:ascii="Arial Narrow" w:hAnsi="Arial Narrow" w:cs="Arial"/>
          <w:sz w:val="20"/>
        </w:rPr>
        <w:t xml:space="preserve">base of </w:t>
      </w:r>
      <w:r w:rsidR="00D47871">
        <w:rPr>
          <w:rFonts w:ascii="Arial Narrow" w:hAnsi="Arial Narrow" w:cs="Arial"/>
          <w:sz w:val="20"/>
        </w:rPr>
        <w:t xml:space="preserve">the </w:t>
      </w:r>
      <w:r w:rsidR="00B13FE3">
        <w:rPr>
          <w:rFonts w:ascii="Arial Narrow" w:hAnsi="Arial Narrow" w:cs="Arial"/>
          <w:sz w:val="20"/>
        </w:rPr>
        <w:t>Mt</w:t>
      </w:r>
      <w:r w:rsidR="00946068" w:rsidRPr="00946068">
        <w:rPr>
          <w:rFonts w:ascii="Arial Narrow" w:hAnsi="Arial Narrow" w:cs="Arial"/>
          <w:sz w:val="20"/>
        </w:rPr>
        <w:t xml:space="preserve"> Mathews track in the </w:t>
      </w:r>
      <w:r w:rsidR="009F2B58" w:rsidRPr="00946068">
        <w:rPr>
          <w:rFonts w:ascii="Arial Narrow" w:hAnsi="Arial Narrow" w:cs="Arial"/>
          <w:sz w:val="20"/>
        </w:rPr>
        <w:t>Orongorongo</w:t>
      </w:r>
      <w:r w:rsidR="00946068" w:rsidRPr="00946068">
        <w:rPr>
          <w:rFonts w:ascii="Arial Narrow" w:hAnsi="Arial Narrow" w:cs="Arial"/>
          <w:sz w:val="20"/>
        </w:rPr>
        <w:t xml:space="preserve"> Valley</w:t>
      </w:r>
      <w:r>
        <w:rPr>
          <w:rFonts w:ascii="Arial Narrow" w:hAnsi="Arial Narrow" w:cs="Arial"/>
          <w:sz w:val="20"/>
        </w:rPr>
        <w:t>,</w:t>
      </w:r>
      <w:r w:rsidR="00946068" w:rsidRPr="00946068">
        <w:rPr>
          <w:rFonts w:ascii="Arial Narrow" w:hAnsi="Arial Narrow" w:cs="Arial"/>
          <w:sz w:val="20"/>
        </w:rPr>
        <w:t xml:space="preserve"> over the South Saddle </w:t>
      </w:r>
      <w:r>
        <w:rPr>
          <w:rFonts w:ascii="Arial Narrow" w:hAnsi="Arial Narrow" w:cs="Arial"/>
          <w:sz w:val="20"/>
        </w:rPr>
        <w:t xml:space="preserve">and </w:t>
      </w:r>
      <w:r w:rsidR="00946068" w:rsidRPr="00946068">
        <w:rPr>
          <w:rFonts w:ascii="Arial Narrow" w:hAnsi="Arial Narrow" w:cs="Arial"/>
          <w:sz w:val="20"/>
        </w:rPr>
        <w:t>down the Mukumuku Valley</w:t>
      </w:r>
      <w:r>
        <w:rPr>
          <w:rFonts w:ascii="Arial Narrow" w:hAnsi="Arial Narrow" w:cs="Arial"/>
          <w:sz w:val="20"/>
        </w:rPr>
        <w:t>,</w:t>
      </w:r>
      <w:r w:rsidR="00946068" w:rsidRPr="00946068">
        <w:rPr>
          <w:rFonts w:ascii="Arial Narrow" w:hAnsi="Arial Narrow" w:cs="Arial"/>
          <w:sz w:val="20"/>
        </w:rPr>
        <w:t xml:space="preserve"> </w:t>
      </w:r>
      <w:r>
        <w:rPr>
          <w:rFonts w:ascii="Arial Narrow" w:hAnsi="Arial Narrow" w:cs="Arial"/>
          <w:sz w:val="20"/>
        </w:rPr>
        <w:t>then turns</w:t>
      </w:r>
      <w:r w:rsidRPr="00946068">
        <w:rPr>
          <w:rFonts w:ascii="Arial Narrow" w:hAnsi="Arial Narrow" w:cs="Arial"/>
          <w:sz w:val="20"/>
        </w:rPr>
        <w:t xml:space="preserve"> </w:t>
      </w:r>
      <w:r w:rsidR="00946068" w:rsidRPr="00946068">
        <w:rPr>
          <w:rFonts w:ascii="Arial Narrow" w:hAnsi="Arial Narrow" w:cs="Arial"/>
          <w:sz w:val="20"/>
        </w:rPr>
        <w:t xml:space="preserve">left at </w:t>
      </w:r>
      <w:r>
        <w:rPr>
          <w:rFonts w:ascii="Arial Narrow" w:hAnsi="Arial Narrow" w:cs="Arial"/>
          <w:sz w:val="20"/>
        </w:rPr>
        <w:t xml:space="preserve">the </w:t>
      </w:r>
      <w:r w:rsidR="009F2B58">
        <w:rPr>
          <w:rFonts w:ascii="Arial Narrow" w:hAnsi="Arial Narrow" w:cs="Arial"/>
          <w:sz w:val="20"/>
        </w:rPr>
        <w:t>coast</w:t>
      </w:r>
      <w:r w:rsidR="009F2B58" w:rsidRPr="00946068">
        <w:rPr>
          <w:rFonts w:ascii="Arial Narrow" w:hAnsi="Arial Narrow" w:cs="Arial"/>
          <w:sz w:val="20"/>
        </w:rPr>
        <w:t xml:space="preserve"> and</w:t>
      </w:r>
      <w:r w:rsidR="00946068" w:rsidRPr="00946068">
        <w:rPr>
          <w:rFonts w:ascii="Arial Narrow" w:hAnsi="Arial Narrow" w:cs="Arial"/>
          <w:sz w:val="20"/>
        </w:rPr>
        <w:t xml:space="preserve"> finish</w:t>
      </w:r>
      <w:r>
        <w:rPr>
          <w:rFonts w:ascii="Arial Narrow" w:hAnsi="Arial Narrow" w:cs="Arial"/>
          <w:sz w:val="20"/>
        </w:rPr>
        <w:t>es</w:t>
      </w:r>
      <w:r w:rsidR="00946068" w:rsidRPr="00946068">
        <w:rPr>
          <w:rFonts w:ascii="Arial Narrow" w:hAnsi="Arial Narrow" w:cs="Arial"/>
          <w:sz w:val="20"/>
        </w:rPr>
        <w:t xml:space="preserve"> at Corner Creek campsite.  The course is well marked up to </w:t>
      </w:r>
      <w:r>
        <w:rPr>
          <w:rFonts w:ascii="Arial Narrow" w:hAnsi="Arial Narrow" w:cs="Arial"/>
          <w:sz w:val="20"/>
        </w:rPr>
        <w:t xml:space="preserve">the </w:t>
      </w:r>
      <w:r w:rsidR="00946068" w:rsidRPr="00946068">
        <w:rPr>
          <w:rFonts w:ascii="Arial Narrow" w:hAnsi="Arial Narrow" w:cs="Arial"/>
          <w:sz w:val="20"/>
        </w:rPr>
        <w:t>South Saddle and down</w:t>
      </w:r>
      <w:r>
        <w:rPr>
          <w:rFonts w:ascii="Arial Narrow" w:hAnsi="Arial Narrow" w:cs="Arial"/>
          <w:sz w:val="20"/>
        </w:rPr>
        <w:t xml:space="preserve"> the</w:t>
      </w:r>
      <w:r w:rsidR="00946068" w:rsidRPr="00946068">
        <w:rPr>
          <w:rFonts w:ascii="Arial Narrow" w:hAnsi="Arial Narrow" w:cs="Arial"/>
          <w:sz w:val="20"/>
        </w:rPr>
        <w:t xml:space="preserve"> Mukumuku Valley.</w:t>
      </w:r>
      <w:r>
        <w:rPr>
          <w:rFonts w:ascii="Arial Narrow" w:hAnsi="Arial Narrow" w:cs="Arial"/>
          <w:sz w:val="20"/>
        </w:rPr>
        <w:t xml:space="preserve"> There will be additional event marking also.</w:t>
      </w:r>
      <w:r w:rsidR="00946068" w:rsidRPr="00946068">
        <w:rPr>
          <w:rFonts w:ascii="Arial Narrow" w:hAnsi="Arial Narrow" w:cs="Arial"/>
          <w:sz w:val="20"/>
        </w:rPr>
        <w:t xml:space="preserve"> The competitors follow</w:t>
      </w:r>
      <w:r>
        <w:rPr>
          <w:rFonts w:ascii="Arial Narrow" w:hAnsi="Arial Narrow" w:cs="Arial"/>
          <w:sz w:val="20"/>
        </w:rPr>
        <w:t xml:space="preserve"> the</w:t>
      </w:r>
      <w:r w:rsidR="00946068" w:rsidRPr="00946068">
        <w:rPr>
          <w:rFonts w:ascii="Arial Narrow" w:hAnsi="Arial Narrow" w:cs="Arial"/>
          <w:sz w:val="20"/>
        </w:rPr>
        <w:t xml:space="preserve"> </w:t>
      </w:r>
      <w:r w:rsidRPr="00946068">
        <w:rPr>
          <w:rFonts w:ascii="Arial Narrow" w:hAnsi="Arial Narrow" w:cs="Arial"/>
          <w:sz w:val="20"/>
        </w:rPr>
        <w:t xml:space="preserve">main </w:t>
      </w:r>
      <w:r w:rsidR="009F2B58" w:rsidRPr="00946068">
        <w:rPr>
          <w:rFonts w:ascii="Arial Narrow" w:hAnsi="Arial Narrow" w:cs="Arial"/>
          <w:sz w:val="20"/>
        </w:rPr>
        <w:t>Orongo</w:t>
      </w:r>
      <w:r w:rsidR="009F2B58">
        <w:rPr>
          <w:rFonts w:ascii="Arial Narrow" w:hAnsi="Arial Narrow" w:cs="Arial"/>
          <w:sz w:val="20"/>
        </w:rPr>
        <w:t>rongo</w:t>
      </w:r>
      <w:r>
        <w:rPr>
          <w:rFonts w:ascii="Arial Narrow" w:hAnsi="Arial Narrow" w:cs="Arial"/>
          <w:sz w:val="20"/>
        </w:rPr>
        <w:t xml:space="preserve"> river</w:t>
      </w:r>
      <w:r w:rsidRPr="00946068">
        <w:rPr>
          <w:rFonts w:ascii="Arial Narrow" w:hAnsi="Arial Narrow" w:cs="Arial"/>
          <w:sz w:val="20"/>
        </w:rPr>
        <w:t xml:space="preserve"> </w:t>
      </w:r>
      <w:r>
        <w:rPr>
          <w:rFonts w:ascii="Arial Narrow" w:hAnsi="Arial Narrow" w:cs="Arial"/>
          <w:sz w:val="20"/>
        </w:rPr>
        <w:t>v</w:t>
      </w:r>
      <w:r w:rsidRPr="00946068">
        <w:rPr>
          <w:rFonts w:ascii="Arial Narrow" w:hAnsi="Arial Narrow" w:cs="Arial"/>
          <w:sz w:val="20"/>
        </w:rPr>
        <w:t>alley</w:t>
      </w:r>
      <w:r w:rsidR="00946068" w:rsidRPr="00946068">
        <w:rPr>
          <w:rFonts w:ascii="Arial Narrow" w:hAnsi="Arial Narrow" w:cs="Arial"/>
          <w:sz w:val="20"/>
        </w:rPr>
        <w:t>.</w:t>
      </w:r>
    </w:p>
    <w:p w:rsidR="00946068" w:rsidRPr="00946068" w:rsidRDefault="00946068" w:rsidP="00B13FE3">
      <w:pPr>
        <w:ind w:left="2880"/>
        <w:rPr>
          <w:rFonts w:ascii="Arial Narrow" w:hAnsi="Arial Narrow" w:cs="Arial"/>
          <w:sz w:val="20"/>
        </w:rPr>
      </w:pPr>
    </w:p>
    <w:p w:rsidR="00946068" w:rsidRPr="00946068" w:rsidRDefault="0036747F" w:rsidP="00B13FE3">
      <w:pPr>
        <w:ind w:left="2880"/>
        <w:rPr>
          <w:rFonts w:ascii="Arial Narrow" w:hAnsi="Arial Narrow" w:cs="Arial"/>
          <w:sz w:val="20"/>
        </w:rPr>
      </w:pPr>
      <w:r w:rsidRPr="00946068">
        <w:rPr>
          <w:rFonts w:ascii="Arial Narrow" w:hAnsi="Arial Narrow" w:cs="Arial"/>
          <w:sz w:val="20"/>
        </w:rPr>
        <w:t>The course is fairly flat</w:t>
      </w:r>
      <w:r>
        <w:rPr>
          <w:rFonts w:ascii="Arial Narrow" w:hAnsi="Arial Narrow" w:cs="Arial"/>
          <w:sz w:val="20"/>
        </w:rPr>
        <w:t>, with the exception of the south saddle,</w:t>
      </w:r>
      <w:r w:rsidRPr="00946068">
        <w:rPr>
          <w:rFonts w:ascii="Arial Narrow" w:hAnsi="Arial Narrow" w:cs="Arial"/>
          <w:sz w:val="20"/>
        </w:rPr>
        <w:t xml:space="preserve"> and </w:t>
      </w:r>
      <w:r>
        <w:rPr>
          <w:rFonts w:ascii="Arial Narrow" w:hAnsi="Arial Narrow" w:cs="Arial"/>
          <w:sz w:val="20"/>
        </w:rPr>
        <w:t>two</w:t>
      </w:r>
      <w:r w:rsidRPr="00946068">
        <w:rPr>
          <w:rFonts w:ascii="Arial Narrow" w:hAnsi="Arial Narrow" w:cs="Arial"/>
          <w:sz w:val="20"/>
        </w:rPr>
        <w:t xml:space="preserve"> test run</w:t>
      </w:r>
      <w:r>
        <w:rPr>
          <w:rFonts w:ascii="Arial Narrow" w:hAnsi="Arial Narrow" w:cs="Arial"/>
          <w:sz w:val="20"/>
        </w:rPr>
        <w:t>s</w:t>
      </w:r>
      <w:r w:rsidRPr="00946068">
        <w:rPr>
          <w:rFonts w:ascii="Arial Narrow" w:hAnsi="Arial Narrow" w:cs="Arial"/>
          <w:sz w:val="20"/>
        </w:rPr>
        <w:t xml:space="preserve"> </w:t>
      </w:r>
      <w:r>
        <w:rPr>
          <w:rFonts w:ascii="Arial Narrow" w:hAnsi="Arial Narrow" w:cs="Arial"/>
          <w:sz w:val="20"/>
        </w:rPr>
        <w:t>have been run both in</w:t>
      </w:r>
      <w:r w:rsidRPr="00946068">
        <w:rPr>
          <w:rFonts w:ascii="Arial Narrow" w:hAnsi="Arial Narrow" w:cs="Arial"/>
          <w:sz w:val="20"/>
        </w:rPr>
        <w:t xml:space="preserve"> 6 hours. </w:t>
      </w:r>
    </w:p>
    <w:p w:rsidR="00946068" w:rsidRPr="00946068" w:rsidRDefault="00946068" w:rsidP="00B13FE3">
      <w:pPr>
        <w:ind w:left="2880"/>
        <w:rPr>
          <w:rFonts w:ascii="Arial Narrow" w:hAnsi="Arial Narrow" w:cs="Arial"/>
          <w:sz w:val="20"/>
        </w:rPr>
      </w:pPr>
    </w:p>
    <w:p w:rsidR="00946068" w:rsidRPr="00946068" w:rsidRDefault="00946068" w:rsidP="00B13FE3">
      <w:pPr>
        <w:ind w:left="2880"/>
        <w:rPr>
          <w:rFonts w:ascii="Arial Narrow" w:hAnsi="Arial Narrow" w:cs="Arial"/>
          <w:sz w:val="20"/>
        </w:rPr>
      </w:pPr>
      <w:r w:rsidRPr="00946068">
        <w:rPr>
          <w:rFonts w:ascii="Arial Narrow" w:hAnsi="Arial Narrow" w:cs="Arial"/>
          <w:sz w:val="20"/>
        </w:rPr>
        <w:t xml:space="preserve">If the weather is very bad and river levels </w:t>
      </w:r>
      <w:r w:rsidR="0036747F">
        <w:rPr>
          <w:rFonts w:ascii="Arial Narrow" w:hAnsi="Arial Narrow" w:cs="Arial"/>
          <w:sz w:val="20"/>
        </w:rPr>
        <w:t xml:space="preserve">are deemed </w:t>
      </w:r>
      <w:r w:rsidRPr="00946068">
        <w:rPr>
          <w:rFonts w:ascii="Arial Narrow" w:hAnsi="Arial Narrow" w:cs="Arial"/>
          <w:sz w:val="20"/>
        </w:rPr>
        <w:t xml:space="preserve">too high we will inform competitors we will cancel by 6pm the night before via their mobile numbers. </w:t>
      </w:r>
      <w:r w:rsidR="0036747F">
        <w:rPr>
          <w:rFonts w:ascii="Arial Narrow" w:hAnsi="Arial Narrow" w:cs="Arial"/>
          <w:sz w:val="20"/>
        </w:rPr>
        <w:t>Conditions will also be assessed on the event morning in</w:t>
      </w:r>
      <w:r w:rsidR="005D6CED">
        <w:rPr>
          <w:rFonts w:ascii="Arial Narrow" w:hAnsi="Arial Narrow" w:cs="Arial"/>
          <w:sz w:val="20"/>
        </w:rPr>
        <w:t xml:space="preserve"> the event of inclement weather by a marshal located at the head of the Orongaronga river valley. If the river is deemed to be too high competitors will be sent along the coast instead.</w:t>
      </w:r>
    </w:p>
    <w:p w:rsidR="00946068" w:rsidRPr="00946068" w:rsidRDefault="00946068" w:rsidP="00B13FE3">
      <w:pPr>
        <w:ind w:left="2880"/>
        <w:rPr>
          <w:rFonts w:ascii="Arial Narrow" w:hAnsi="Arial Narrow" w:cs="Arial"/>
          <w:sz w:val="20"/>
        </w:rPr>
      </w:pPr>
    </w:p>
    <w:p w:rsidR="009C7E3E" w:rsidRDefault="0036747F" w:rsidP="00B13FE3">
      <w:pPr>
        <w:ind w:left="2880"/>
        <w:rPr>
          <w:rFonts w:ascii="Arial Narrow" w:hAnsi="Arial Narrow" w:cs="Arial"/>
          <w:sz w:val="20"/>
        </w:rPr>
      </w:pPr>
      <w:r>
        <w:rPr>
          <w:rFonts w:ascii="Arial Narrow" w:hAnsi="Arial Narrow" w:cs="Arial"/>
          <w:sz w:val="20"/>
        </w:rPr>
        <w:t xml:space="preserve">All marshals </w:t>
      </w:r>
      <w:r w:rsidR="00B13FE3">
        <w:rPr>
          <w:rFonts w:ascii="Arial Narrow" w:hAnsi="Arial Narrow" w:cs="Arial"/>
          <w:sz w:val="20"/>
        </w:rPr>
        <w:t>on Day 1 will have</w:t>
      </w:r>
      <w:r w:rsidR="00946068" w:rsidRPr="00946068">
        <w:rPr>
          <w:rFonts w:ascii="Arial Narrow" w:hAnsi="Arial Narrow" w:cs="Arial"/>
          <w:sz w:val="20"/>
        </w:rPr>
        <w:t xml:space="preserve"> a radio each</w:t>
      </w:r>
      <w:r w:rsidR="005D6CED">
        <w:rPr>
          <w:rFonts w:ascii="Arial Narrow" w:hAnsi="Arial Narrow" w:cs="Arial"/>
          <w:sz w:val="20"/>
        </w:rPr>
        <w:t xml:space="preserve"> and a Satellite phone</w:t>
      </w:r>
      <w:r w:rsidR="00946068" w:rsidRPr="00946068">
        <w:rPr>
          <w:rFonts w:ascii="Arial Narrow" w:hAnsi="Arial Narrow" w:cs="Arial"/>
          <w:sz w:val="20"/>
        </w:rPr>
        <w:t xml:space="preserve"> to be in contact with </w:t>
      </w:r>
      <w:r>
        <w:rPr>
          <w:rFonts w:ascii="Arial Narrow" w:hAnsi="Arial Narrow" w:cs="Arial"/>
          <w:sz w:val="20"/>
        </w:rPr>
        <w:t xml:space="preserve">the </w:t>
      </w:r>
      <w:r w:rsidR="00946068" w:rsidRPr="00946068">
        <w:rPr>
          <w:rFonts w:ascii="Arial Narrow" w:hAnsi="Arial Narrow" w:cs="Arial"/>
          <w:sz w:val="20"/>
        </w:rPr>
        <w:t xml:space="preserve">race organiser who will be based at </w:t>
      </w:r>
      <w:r>
        <w:rPr>
          <w:rFonts w:ascii="Arial Narrow" w:hAnsi="Arial Narrow" w:cs="Arial"/>
          <w:sz w:val="20"/>
        </w:rPr>
        <w:t xml:space="preserve">the </w:t>
      </w:r>
      <w:r w:rsidR="005D6CED">
        <w:rPr>
          <w:rFonts w:ascii="Arial Narrow" w:hAnsi="Arial Narrow" w:cs="Arial"/>
          <w:sz w:val="20"/>
        </w:rPr>
        <w:t>edge of Lake Oneke the race finish of day 1</w:t>
      </w:r>
      <w:r w:rsidR="00946068" w:rsidRPr="00946068">
        <w:rPr>
          <w:rFonts w:ascii="Arial Narrow" w:hAnsi="Arial Narrow" w:cs="Arial"/>
          <w:sz w:val="20"/>
        </w:rPr>
        <w:t xml:space="preserve">. </w:t>
      </w:r>
      <w:r w:rsidR="009C7E3E">
        <w:rPr>
          <w:rFonts w:ascii="Arial Narrow" w:hAnsi="Arial Narrow" w:cs="Arial"/>
          <w:sz w:val="20"/>
        </w:rPr>
        <w:t>A ferry supplied by Lake Ferry Tavern will be supplying a shuttle service to the Lake Ferry tavern.</w:t>
      </w:r>
    </w:p>
    <w:p w:rsidR="009C7E3E" w:rsidRDefault="009C7E3E" w:rsidP="00B13FE3">
      <w:pPr>
        <w:ind w:left="2880"/>
        <w:rPr>
          <w:rFonts w:ascii="Arial Narrow" w:hAnsi="Arial Narrow" w:cs="Arial"/>
          <w:sz w:val="20"/>
        </w:rPr>
      </w:pPr>
    </w:p>
    <w:p w:rsidR="00946068" w:rsidRPr="00946068" w:rsidRDefault="00946068" w:rsidP="00B13FE3">
      <w:pPr>
        <w:ind w:left="2880"/>
        <w:rPr>
          <w:rFonts w:ascii="Arial Narrow" w:hAnsi="Arial Narrow" w:cs="Arial"/>
          <w:sz w:val="20"/>
        </w:rPr>
      </w:pPr>
      <w:r w:rsidRPr="00946068">
        <w:rPr>
          <w:rFonts w:ascii="Arial Narrow" w:hAnsi="Arial Narrow" w:cs="Arial"/>
          <w:sz w:val="20"/>
        </w:rPr>
        <w:t xml:space="preserve">We will be in touch with SAR to let them know that the event </w:t>
      </w:r>
      <w:r w:rsidR="0036747F">
        <w:rPr>
          <w:rFonts w:ascii="Arial Narrow" w:hAnsi="Arial Narrow" w:cs="Arial"/>
          <w:sz w:val="20"/>
        </w:rPr>
        <w:t>is taking place</w:t>
      </w:r>
      <w:r w:rsidRPr="00946068">
        <w:rPr>
          <w:rFonts w:ascii="Arial Narrow" w:hAnsi="Arial Narrow" w:cs="Arial"/>
          <w:sz w:val="20"/>
        </w:rPr>
        <w:t>.</w:t>
      </w:r>
    </w:p>
    <w:p w:rsidR="00946068" w:rsidRPr="00946068" w:rsidRDefault="00946068" w:rsidP="00B13FE3">
      <w:pPr>
        <w:ind w:left="2880"/>
        <w:rPr>
          <w:rFonts w:ascii="Arial Narrow" w:hAnsi="Arial Narrow" w:cs="Arial"/>
          <w:sz w:val="20"/>
        </w:rPr>
      </w:pPr>
    </w:p>
    <w:p w:rsidR="00792D63" w:rsidRDefault="00D47871">
      <w:pPr>
        <w:pStyle w:val="CGBodyText"/>
      </w:pPr>
      <w:r w:rsidRPr="00946068">
        <w:rPr>
          <w:rFonts w:cs="Arial"/>
        </w:rPr>
        <w:lastRenderedPageBreak/>
        <w:t xml:space="preserve">At the end of </w:t>
      </w:r>
      <w:r w:rsidR="005D6CED">
        <w:rPr>
          <w:rFonts w:cs="Arial"/>
        </w:rPr>
        <w:t>Day 1 we meet the competitors at</w:t>
      </w:r>
      <w:r w:rsidRPr="00946068">
        <w:rPr>
          <w:rFonts w:cs="Arial"/>
        </w:rPr>
        <w:t xml:space="preserve"> </w:t>
      </w:r>
      <w:r w:rsidR="005D6CED">
        <w:rPr>
          <w:rFonts w:cs="Arial"/>
        </w:rPr>
        <w:t xml:space="preserve">the Lake Ferry pub (a ferry is </w:t>
      </w:r>
      <w:r w:rsidR="009C7E3E">
        <w:rPr>
          <w:rFonts w:cs="Arial"/>
        </w:rPr>
        <w:t xml:space="preserve">providinga regular shuttle service </w:t>
      </w:r>
      <w:r w:rsidR="005D6CED">
        <w:rPr>
          <w:rFonts w:cs="Arial"/>
        </w:rPr>
        <w:t xml:space="preserve">from end of race to the pub) </w:t>
      </w:r>
      <w:r w:rsidRPr="00946068">
        <w:rPr>
          <w:rFonts w:cs="Arial"/>
        </w:rPr>
        <w:t xml:space="preserve"> and take them to </w:t>
      </w:r>
      <w:r>
        <w:rPr>
          <w:rFonts w:cs="Arial"/>
        </w:rPr>
        <w:t xml:space="preserve">the </w:t>
      </w:r>
      <w:r w:rsidRPr="00946068">
        <w:rPr>
          <w:rFonts w:cs="Arial"/>
        </w:rPr>
        <w:t>accommodation</w:t>
      </w:r>
      <w:r>
        <w:rPr>
          <w:rFonts w:cs="Arial"/>
        </w:rPr>
        <w:t xml:space="preserve"> at Mangatoetoe valley.</w:t>
      </w:r>
      <w:r w:rsidRPr="00946068">
        <w:rPr>
          <w:rFonts w:cs="Arial"/>
        </w:rPr>
        <w:t>.</w:t>
      </w:r>
    </w:p>
    <w:p w:rsidR="002F3D1B" w:rsidRDefault="002F3D1B">
      <w:pPr>
        <w:pStyle w:val="CGBodyText"/>
      </w:pPr>
    </w:p>
    <w:p w:rsidR="00B90AB7" w:rsidRPr="00B90AB7" w:rsidRDefault="00124D57" w:rsidP="00B90AB7">
      <w:pPr>
        <w:pStyle w:val="Heading3"/>
      </w:pPr>
      <w:bookmarkStart w:id="19" w:name="_Toc65849435"/>
      <w:bookmarkStart w:id="20" w:name="_Toc65851418"/>
      <w:bookmarkStart w:id="21" w:name="_Toc65849481"/>
      <w:bookmarkStart w:id="22" w:name="_Toc65851464"/>
      <w:bookmarkStart w:id="23" w:name="_Toc395784424"/>
      <w:bookmarkEnd w:id="19"/>
      <w:bookmarkEnd w:id="20"/>
      <w:bookmarkEnd w:id="21"/>
      <w:bookmarkEnd w:id="22"/>
      <w:r>
        <w:t xml:space="preserve">Day 2 </w:t>
      </w:r>
      <w:r w:rsidR="00B90AB7" w:rsidRPr="00B90AB7">
        <w:t>Course Notes</w:t>
      </w:r>
      <w:bookmarkEnd w:id="23"/>
    </w:p>
    <w:p w:rsidR="00B90AB7" w:rsidRDefault="00B90AB7" w:rsidP="00B90AB7">
      <w:pPr>
        <w:pStyle w:val="Heading3"/>
      </w:pPr>
    </w:p>
    <w:p w:rsidR="00B90AB7" w:rsidRPr="00B90AB7" w:rsidRDefault="00B90AB7" w:rsidP="00B90AB7">
      <w:pPr>
        <w:pStyle w:val="Heading3"/>
      </w:pPr>
      <w:bookmarkStart w:id="24" w:name="_Toc395784425"/>
      <w:r w:rsidRPr="00B90AB7">
        <w:t>General notes:</w:t>
      </w:r>
      <w:bookmarkEnd w:id="24"/>
    </w:p>
    <w:p w:rsidR="00B90AB7" w:rsidRPr="00B90AB7" w:rsidRDefault="00B90AB7" w:rsidP="00B90AB7">
      <w:pPr>
        <w:tabs>
          <w:tab w:val="left" w:pos="4962"/>
        </w:tabs>
        <w:ind w:left="3119"/>
        <w:rPr>
          <w:rFonts w:ascii="Arial Narrow" w:hAnsi="Arial Narrow"/>
          <w:color w:val="000000"/>
          <w:sz w:val="20"/>
        </w:rPr>
      </w:pPr>
      <w:r w:rsidRPr="00B90AB7">
        <w:rPr>
          <w:rFonts w:ascii="Arial Narrow" w:hAnsi="Arial Narrow"/>
          <w:color w:val="000000"/>
          <w:sz w:val="20"/>
        </w:rPr>
        <w:t>The whole course is a marked DOC</w:t>
      </w:r>
      <w:r w:rsidR="006E62EF">
        <w:rPr>
          <w:rFonts w:ascii="Arial Narrow" w:hAnsi="Arial Narrow"/>
          <w:color w:val="000000"/>
          <w:sz w:val="20"/>
        </w:rPr>
        <w:t xml:space="preserve"> track/</w:t>
      </w:r>
      <w:r w:rsidRPr="00B90AB7">
        <w:rPr>
          <w:rFonts w:ascii="Arial Narrow" w:hAnsi="Arial Narrow"/>
          <w:color w:val="000000"/>
          <w:sz w:val="20"/>
        </w:rPr>
        <w:t>route, covered the whole way by triangular orange DOC markers and backed up in the less obvious places (such as tree falls / junctions) by orange tape markings.</w:t>
      </w:r>
    </w:p>
    <w:p w:rsidR="00B90AB7" w:rsidRDefault="0036747F" w:rsidP="00B90AB7">
      <w:pPr>
        <w:pStyle w:val="Heading3"/>
        <w:rPr>
          <w:rFonts w:ascii="Arial Narrow" w:hAnsi="Arial Narrow"/>
          <w:color w:val="000000"/>
        </w:rPr>
      </w:pPr>
      <w:bookmarkStart w:id="25" w:name="_Toc395784298"/>
      <w:bookmarkStart w:id="26" w:name="_Toc395784426"/>
      <w:r>
        <w:rPr>
          <w:rStyle w:val="CommentReference"/>
        </w:rPr>
        <w:commentReference w:id="27"/>
      </w:r>
      <w:bookmarkEnd w:id="25"/>
      <w:bookmarkEnd w:id="26"/>
    </w:p>
    <w:p w:rsidR="00B90AB7" w:rsidRPr="00B90AB7" w:rsidRDefault="00923D45" w:rsidP="00B90AB7">
      <w:pPr>
        <w:pStyle w:val="Heading3"/>
        <w:rPr>
          <w:rFonts w:ascii="Arial Narrow" w:hAnsi="Arial Narrow"/>
          <w:color w:val="000000"/>
        </w:rPr>
      </w:pPr>
      <w:bookmarkStart w:id="28" w:name="_Toc395784427"/>
      <w:r>
        <w:rPr>
          <w:rFonts w:ascii="Arial Narrow" w:hAnsi="Arial Narrow"/>
          <w:color w:val="000000"/>
        </w:rPr>
        <w:t xml:space="preserve">Section 1) </w:t>
      </w:r>
      <w:r w:rsidR="00B90AB7" w:rsidRPr="00B90AB7">
        <w:rPr>
          <w:rFonts w:ascii="Arial Narrow" w:hAnsi="Arial Narrow"/>
          <w:color w:val="000000"/>
        </w:rPr>
        <w:t>Start at Mangatoe</w:t>
      </w:r>
      <w:r w:rsidR="00B90AB7">
        <w:rPr>
          <w:rFonts w:ascii="Arial Narrow" w:hAnsi="Arial Narrow"/>
          <w:color w:val="000000"/>
        </w:rPr>
        <w:t>toe river</w:t>
      </w:r>
      <w:r w:rsidR="00B90AB7" w:rsidRPr="00B90AB7">
        <w:rPr>
          <w:rFonts w:ascii="Arial Narrow" w:hAnsi="Arial Narrow"/>
          <w:color w:val="000000"/>
        </w:rPr>
        <w:t xml:space="preserve"> to Kawakawa Hut</w:t>
      </w:r>
      <w:bookmarkEnd w:id="28"/>
    </w:p>
    <w:p w:rsidR="00B90AB7" w:rsidRPr="00B90AB7" w:rsidRDefault="000546F5" w:rsidP="00B90AB7">
      <w:pPr>
        <w:tabs>
          <w:tab w:val="left" w:pos="4962"/>
        </w:tabs>
        <w:ind w:left="3119"/>
        <w:rPr>
          <w:rFonts w:ascii="Arial Narrow" w:hAnsi="Arial Narrow"/>
          <w:color w:val="000000"/>
          <w:sz w:val="20"/>
        </w:rPr>
      </w:pPr>
      <w:r>
        <w:rPr>
          <w:rFonts w:ascii="Arial Narrow" w:hAnsi="Arial Narrow"/>
          <w:color w:val="000000"/>
          <w:sz w:val="20"/>
        </w:rPr>
        <w:t>The course f</w:t>
      </w:r>
      <w:r w:rsidRPr="00B90AB7">
        <w:rPr>
          <w:rFonts w:ascii="Arial Narrow" w:hAnsi="Arial Narrow"/>
          <w:color w:val="000000"/>
          <w:sz w:val="20"/>
        </w:rPr>
        <w:t>ollow</w:t>
      </w:r>
      <w:r>
        <w:rPr>
          <w:rFonts w:ascii="Arial Narrow" w:hAnsi="Arial Narrow"/>
          <w:color w:val="000000"/>
          <w:sz w:val="20"/>
        </w:rPr>
        <w:t>s the</w:t>
      </w:r>
      <w:r w:rsidRPr="00B90AB7">
        <w:rPr>
          <w:rFonts w:ascii="Arial Narrow" w:hAnsi="Arial Narrow"/>
          <w:color w:val="000000"/>
          <w:sz w:val="20"/>
        </w:rPr>
        <w:t xml:space="preserve"> </w:t>
      </w:r>
      <w:r w:rsidR="00B90AB7" w:rsidRPr="00B90AB7">
        <w:rPr>
          <w:rFonts w:ascii="Arial Narrow" w:hAnsi="Arial Narrow"/>
          <w:color w:val="000000"/>
          <w:sz w:val="20"/>
        </w:rPr>
        <w:t>river upstream</w:t>
      </w:r>
      <w:r>
        <w:rPr>
          <w:rFonts w:ascii="Arial Narrow" w:hAnsi="Arial Narrow"/>
          <w:color w:val="000000"/>
          <w:sz w:val="20"/>
        </w:rPr>
        <w:t>, and then a</w:t>
      </w:r>
      <w:r w:rsidR="00B90AB7" w:rsidRPr="00B90AB7">
        <w:rPr>
          <w:rFonts w:ascii="Arial Narrow" w:hAnsi="Arial Narrow"/>
          <w:color w:val="000000"/>
          <w:sz w:val="20"/>
        </w:rPr>
        <w:t>fter 4km (</w:t>
      </w:r>
      <w:r>
        <w:rPr>
          <w:rFonts w:ascii="Arial Narrow" w:hAnsi="Arial Narrow"/>
          <w:color w:val="000000"/>
          <w:sz w:val="20"/>
        </w:rPr>
        <w:t xml:space="preserve">approx. </w:t>
      </w:r>
      <w:r w:rsidR="00B90AB7" w:rsidRPr="00B90AB7">
        <w:rPr>
          <w:rFonts w:ascii="Arial Narrow" w:hAnsi="Arial Narrow"/>
          <w:color w:val="000000"/>
          <w:sz w:val="20"/>
        </w:rPr>
        <w:t xml:space="preserve">30 mins) the river splits around an island before rejoining further upstream.  </w:t>
      </w:r>
      <w:r>
        <w:rPr>
          <w:rFonts w:ascii="Arial Narrow" w:hAnsi="Arial Narrow"/>
          <w:color w:val="000000"/>
          <w:sz w:val="20"/>
        </w:rPr>
        <w:t xml:space="preserve">The course </w:t>
      </w:r>
      <w:r w:rsidR="00B1747C">
        <w:rPr>
          <w:rFonts w:ascii="Arial Narrow" w:hAnsi="Arial Narrow"/>
          <w:color w:val="000000"/>
          <w:sz w:val="20"/>
        </w:rPr>
        <w:t xml:space="preserve">takes </w:t>
      </w:r>
      <w:r w:rsidR="00B1747C" w:rsidRPr="00B90AB7">
        <w:rPr>
          <w:rFonts w:ascii="Arial Narrow" w:hAnsi="Arial Narrow"/>
          <w:color w:val="000000"/>
          <w:sz w:val="20"/>
        </w:rPr>
        <w:t>the</w:t>
      </w:r>
      <w:r w:rsidR="00B90AB7" w:rsidRPr="00B90AB7">
        <w:rPr>
          <w:rFonts w:ascii="Arial Narrow" w:hAnsi="Arial Narrow"/>
          <w:color w:val="000000"/>
          <w:sz w:val="20"/>
        </w:rPr>
        <w:t xml:space="preserve"> left side.  </w:t>
      </w:r>
      <w:r>
        <w:rPr>
          <w:rFonts w:ascii="Arial Narrow" w:hAnsi="Arial Narrow"/>
          <w:color w:val="000000"/>
          <w:sz w:val="20"/>
        </w:rPr>
        <w:t>After a</w:t>
      </w:r>
      <w:r w:rsidR="00B90AB7" w:rsidRPr="00B90AB7">
        <w:rPr>
          <w:rFonts w:ascii="Arial Narrow" w:hAnsi="Arial Narrow"/>
          <w:color w:val="000000"/>
          <w:sz w:val="20"/>
        </w:rPr>
        <w:t>nother 1km (</w:t>
      </w:r>
      <w:r>
        <w:rPr>
          <w:rFonts w:ascii="Arial Narrow" w:hAnsi="Arial Narrow"/>
          <w:color w:val="000000"/>
          <w:sz w:val="20"/>
        </w:rPr>
        <w:t xml:space="preserve">approx. </w:t>
      </w:r>
      <w:r w:rsidR="00B90AB7" w:rsidRPr="00B90AB7">
        <w:rPr>
          <w:rFonts w:ascii="Arial Narrow" w:hAnsi="Arial Narrow"/>
          <w:color w:val="000000"/>
          <w:sz w:val="20"/>
        </w:rPr>
        <w:t xml:space="preserve">10mins) </w:t>
      </w:r>
      <w:r>
        <w:rPr>
          <w:rFonts w:ascii="Arial Narrow" w:hAnsi="Arial Narrow"/>
          <w:color w:val="000000"/>
          <w:sz w:val="20"/>
        </w:rPr>
        <w:t>the course heads left at</w:t>
      </w:r>
      <w:r w:rsidRPr="00B90AB7">
        <w:rPr>
          <w:rFonts w:ascii="Arial Narrow" w:hAnsi="Arial Narrow"/>
          <w:color w:val="000000"/>
          <w:sz w:val="20"/>
        </w:rPr>
        <w:t xml:space="preserve"> </w:t>
      </w:r>
      <w:r w:rsidR="00B90AB7" w:rsidRPr="00B90AB7">
        <w:rPr>
          <w:rFonts w:ascii="Arial Narrow" w:hAnsi="Arial Narrow"/>
          <w:color w:val="000000"/>
          <w:sz w:val="20"/>
        </w:rPr>
        <w:t xml:space="preserve">a river </w:t>
      </w:r>
      <w:r w:rsidR="00B1747C" w:rsidRPr="00B90AB7">
        <w:rPr>
          <w:rFonts w:ascii="Arial Narrow" w:hAnsi="Arial Narrow"/>
          <w:color w:val="000000"/>
          <w:sz w:val="20"/>
        </w:rPr>
        <w:t>junction.</w:t>
      </w:r>
      <w:r w:rsidR="00B90AB7" w:rsidRPr="00B90AB7">
        <w:rPr>
          <w:rFonts w:ascii="Arial Narrow" w:hAnsi="Arial Narrow"/>
          <w:color w:val="000000"/>
          <w:sz w:val="20"/>
        </w:rPr>
        <w:t xml:space="preserve">  </w:t>
      </w:r>
      <w:r>
        <w:rPr>
          <w:rFonts w:ascii="Arial Narrow" w:hAnsi="Arial Narrow"/>
          <w:color w:val="000000"/>
          <w:sz w:val="20"/>
        </w:rPr>
        <w:t>The course travels</w:t>
      </w:r>
      <w:r w:rsidR="00B90AB7" w:rsidRPr="00B90AB7">
        <w:rPr>
          <w:rFonts w:ascii="Arial Narrow" w:hAnsi="Arial Narrow"/>
          <w:color w:val="000000"/>
          <w:sz w:val="20"/>
        </w:rPr>
        <w:t xml:space="preserve"> up</w:t>
      </w:r>
      <w:r>
        <w:rPr>
          <w:rFonts w:ascii="Arial Narrow" w:hAnsi="Arial Narrow"/>
          <w:color w:val="000000"/>
          <w:sz w:val="20"/>
        </w:rPr>
        <w:t xml:space="preserve"> the</w:t>
      </w:r>
      <w:r w:rsidR="00B90AB7" w:rsidRPr="00B90AB7">
        <w:rPr>
          <w:rFonts w:ascii="Arial Narrow" w:hAnsi="Arial Narrow"/>
          <w:color w:val="000000"/>
          <w:sz w:val="20"/>
        </w:rPr>
        <w:t xml:space="preserve"> river, </w:t>
      </w:r>
      <w:r w:rsidR="00B1747C">
        <w:rPr>
          <w:rFonts w:ascii="Arial Narrow" w:hAnsi="Arial Narrow"/>
          <w:color w:val="000000"/>
          <w:sz w:val="20"/>
        </w:rPr>
        <w:t>until</w:t>
      </w:r>
      <w:r>
        <w:rPr>
          <w:rFonts w:ascii="Arial Narrow" w:hAnsi="Arial Narrow"/>
          <w:color w:val="000000"/>
          <w:sz w:val="20"/>
        </w:rPr>
        <w:t xml:space="preserve"> exiting at a river fork </w:t>
      </w:r>
      <w:r w:rsidR="00B90AB7" w:rsidRPr="00B90AB7">
        <w:rPr>
          <w:rFonts w:ascii="Arial Narrow" w:hAnsi="Arial Narrow"/>
          <w:color w:val="000000"/>
          <w:sz w:val="20"/>
        </w:rPr>
        <w:t xml:space="preserve">well marked near </w:t>
      </w:r>
      <w:r>
        <w:rPr>
          <w:rFonts w:ascii="Arial Narrow" w:hAnsi="Arial Narrow"/>
          <w:color w:val="000000"/>
          <w:sz w:val="20"/>
        </w:rPr>
        <w:t xml:space="preserve">a </w:t>
      </w:r>
      <w:r w:rsidR="00B90AB7" w:rsidRPr="00B90AB7">
        <w:rPr>
          <w:rFonts w:ascii="Arial Narrow" w:hAnsi="Arial Narrow"/>
          <w:color w:val="000000"/>
          <w:sz w:val="20"/>
        </w:rPr>
        <w:t xml:space="preserve">cut cabbage tree stump in river. </w:t>
      </w:r>
      <w:r>
        <w:rPr>
          <w:rFonts w:ascii="Arial Narrow" w:hAnsi="Arial Narrow"/>
          <w:color w:val="000000"/>
          <w:sz w:val="20"/>
        </w:rPr>
        <w:t>The cours</w:t>
      </w:r>
      <w:r w:rsidR="001303B5">
        <w:rPr>
          <w:rFonts w:ascii="Arial Narrow" w:hAnsi="Arial Narrow"/>
          <w:color w:val="000000"/>
          <w:sz w:val="20"/>
        </w:rPr>
        <w:t>e then climbs approximately 130 vertical meters</w:t>
      </w:r>
      <w:r>
        <w:rPr>
          <w:rFonts w:ascii="Arial Narrow" w:hAnsi="Arial Narrow"/>
          <w:color w:val="000000"/>
          <w:sz w:val="20"/>
        </w:rPr>
        <w:t xml:space="preserve"> steeply up to the saddle and then steeply back down the other side</w:t>
      </w:r>
      <w:r w:rsidR="00B90AB7" w:rsidRPr="00B90AB7">
        <w:rPr>
          <w:rFonts w:ascii="Arial Narrow" w:hAnsi="Arial Narrow"/>
          <w:color w:val="000000"/>
          <w:sz w:val="20"/>
        </w:rPr>
        <w:t xml:space="preserve"> </w:t>
      </w:r>
      <w:r w:rsidR="00B1747C">
        <w:rPr>
          <w:rFonts w:ascii="Arial Narrow" w:hAnsi="Arial Narrow"/>
          <w:color w:val="000000"/>
          <w:sz w:val="20"/>
        </w:rPr>
        <w:t xml:space="preserve">then </w:t>
      </w:r>
      <w:r w:rsidR="00B1747C" w:rsidRPr="00B90AB7">
        <w:rPr>
          <w:rFonts w:ascii="Arial Narrow" w:hAnsi="Arial Narrow"/>
          <w:color w:val="000000"/>
          <w:sz w:val="20"/>
        </w:rPr>
        <w:t>follows</w:t>
      </w:r>
      <w:r>
        <w:rPr>
          <w:rFonts w:ascii="Arial Narrow" w:hAnsi="Arial Narrow"/>
          <w:color w:val="000000"/>
          <w:sz w:val="20"/>
        </w:rPr>
        <w:t xml:space="preserve"> the</w:t>
      </w:r>
      <w:r w:rsidR="00B90AB7" w:rsidRPr="00B90AB7">
        <w:rPr>
          <w:rFonts w:ascii="Arial Narrow" w:hAnsi="Arial Narrow"/>
          <w:color w:val="000000"/>
          <w:sz w:val="20"/>
        </w:rPr>
        <w:t xml:space="preserve"> river </w:t>
      </w:r>
      <w:r w:rsidR="00B1747C" w:rsidRPr="00B90AB7">
        <w:rPr>
          <w:rFonts w:ascii="Arial Narrow" w:hAnsi="Arial Narrow"/>
          <w:color w:val="000000"/>
          <w:sz w:val="20"/>
        </w:rPr>
        <w:t>downstream</w:t>
      </w:r>
      <w:r w:rsidR="00B90AB7" w:rsidRPr="00B90AB7">
        <w:rPr>
          <w:rFonts w:ascii="Arial Narrow" w:hAnsi="Arial Narrow"/>
          <w:color w:val="000000"/>
          <w:sz w:val="20"/>
        </w:rPr>
        <w:t xml:space="preserve">.  KAWAKAWA HUT </w:t>
      </w:r>
      <w:r>
        <w:rPr>
          <w:rFonts w:ascii="Arial Narrow" w:hAnsi="Arial Narrow"/>
          <w:color w:val="000000"/>
          <w:sz w:val="20"/>
        </w:rPr>
        <w:t xml:space="preserve">is </w:t>
      </w:r>
      <w:r w:rsidR="00B90AB7" w:rsidRPr="00B90AB7">
        <w:rPr>
          <w:rFonts w:ascii="Arial Narrow" w:hAnsi="Arial Narrow"/>
          <w:color w:val="000000"/>
          <w:sz w:val="20"/>
        </w:rPr>
        <w:t xml:space="preserve">on </w:t>
      </w:r>
      <w:r>
        <w:rPr>
          <w:rFonts w:ascii="Arial Narrow" w:hAnsi="Arial Narrow"/>
          <w:color w:val="000000"/>
          <w:sz w:val="20"/>
        </w:rPr>
        <w:t xml:space="preserve">the </w:t>
      </w:r>
      <w:r w:rsidR="00B90AB7" w:rsidRPr="00B90AB7">
        <w:rPr>
          <w:rFonts w:ascii="Arial Narrow" w:hAnsi="Arial Narrow"/>
          <w:color w:val="000000"/>
          <w:sz w:val="20"/>
        </w:rPr>
        <w:t xml:space="preserve">true right of river, and marshaled.  A 4WD track crosses </w:t>
      </w:r>
      <w:r>
        <w:rPr>
          <w:rFonts w:ascii="Arial Narrow" w:hAnsi="Arial Narrow"/>
          <w:color w:val="000000"/>
          <w:sz w:val="20"/>
        </w:rPr>
        <w:t xml:space="preserve">the </w:t>
      </w:r>
      <w:r w:rsidR="00B90AB7" w:rsidRPr="00B90AB7">
        <w:rPr>
          <w:rFonts w:ascii="Arial Narrow" w:hAnsi="Arial Narrow"/>
          <w:color w:val="000000"/>
          <w:sz w:val="20"/>
        </w:rPr>
        <w:t xml:space="preserve">river at </w:t>
      </w:r>
      <w:r>
        <w:rPr>
          <w:rFonts w:ascii="Arial Narrow" w:hAnsi="Arial Narrow"/>
          <w:color w:val="000000"/>
          <w:sz w:val="20"/>
        </w:rPr>
        <w:t xml:space="preserve">the </w:t>
      </w:r>
      <w:r w:rsidR="00B90AB7" w:rsidRPr="00B90AB7">
        <w:rPr>
          <w:rFonts w:ascii="Arial Narrow" w:hAnsi="Arial Narrow"/>
          <w:color w:val="000000"/>
          <w:sz w:val="20"/>
        </w:rPr>
        <w:t xml:space="preserve">hut.  </w:t>
      </w:r>
      <w:r>
        <w:rPr>
          <w:rFonts w:ascii="Arial Narrow" w:hAnsi="Arial Narrow"/>
          <w:color w:val="000000"/>
          <w:sz w:val="20"/>
        </w:rPr>
        <w:t xml:space="preserve">Competitors will check in with the </w:t>
      </w:r>
      <w:r w:rsidR="001303B5">
        <w:rPr>
          <w:rFonts w:ascii="Arial Narrow" w:hAnsi="Arial Narrow"/>
          <w:color w:val="000000"/>
          <w:sz w:val="20"/>
        </w:rPr>
        <w:t>marshal</w:t>
      </w:r>
      <w:r>
        <w:rPr>
          <w:rFonts w:ascii="Arial Narrow" w:hAnsi="Arial Narrow"/>
          <w:color w:val="000000"/>
          <w:sz w:val="20"/>
        </w:rPr>
        <w:t xml:space="preserve"> before proceeding.</w:t>
      </w:r>
    </w:p>
    <w:p w:rsidR="00B90AB7" w:rsidRDefault="00B90AB7" w:rsidP="00B90AB7">
      <w:pPr>
        <w:tabs>
          <w:tab w:val="left" w:pos="4962"/>
        </w:tabs>
        <w:ind w:left="3119"/>
        <w:rPr>
          <w:rFonts w:ascii="Arial Narrow" w:hAnsi="Arial Narrow"/>
          <w:color w:val="000000"/>
          <w:sz w:val="20"/>
        </w:rPr>
      </w:pPr>
    </w:p>
    <w:p w:rsidR="00B90AB7" w:rsidRPr="00B90AB7" w:rsidRDefault="00923D45" w:rsidP="00B90AB7">
      <w:pPr>
        <w:pStyle w:val="Heading3"/>
        <w:rPr>
          <w:rFonts w:ascii="Arial Narrow" w:hAnsi="Arial Narrow"/>
          <w:color w:val="000000"/>
        </w:rPr>
      </w:pPr>
      <w:bookmarkStart w:id="29" w:name="_Toc395784428"/>
      <w:r>
        <w:rPr>
          <w:rFonts w:ascii="Arial Narrow" w:hAnsi="Arial Narrow"/>
          <w:color w:val="000000"/>
        </w:rPr>
        <w:t xml:space="preserve">Section 2) </w:t>
      </w:r>
      <w:r w:rsidR="00B90AB7" w:rsidRPr="00B90AB7">
        <w:rPr>
          <w:rFonts w:ascii="Arial Narrow" w:hAnsi="Arial Narrow"/>
          <w:color w:val="000000"/>
        </w:rPr>
        <w:t>Kawakawa hut to Pararaki Hut</w:t>
      </w:r>
      <w:bookmarkEnd w:id="29"/>
    </w:p>
    <w:p w:rsidR="001303B5" w:rsidRDefault="000546F5" w:rsidP="001303B5">
      <w:pPr>
        <w:tabs>
          <w:tab w:val="left" w:pos="4962"/>
        </w:tabs>
        <w:ind w:left="3119"/>
        <w:rPr>
          <w:rFonts w:ascii="Arial Narrow" w:hAnsi="Arial Narrow"/>
          <w:color w:val="000000"/>
          <w:sz w:val="20"/>
        </w:rPr>
      </w:pPr>
      <w:r>
        <w:rPr>
          <w:rFonts w:ascii="Arial Narrow" w:hAnsi="Arial Narrow"/>
          <w:color w:val="000000"/>
          <w:sz w:val="20"/>
        </w:rPr>
        <w:t xml:space="preserve">From Kawakawa hut the course heads </w:t>
      </w:r>
      <w:r w:rsidR="00B90AB7" w:rsidRPr="00B90AB7">
        <w:rPr>
          <w:rFonts w:ascii="Arial Narrow" w:hAnsi="Arial Narrow"/>
          <w:color w:val="000000"/>
          <w:sz w:val="20"/>
        </w:rPr>
        <w:t>upstream crossing</w:t>
      </w:r>
      <w:r w:rsidR="001303B5">
        <w:rPr>
          <w:rFonts w:ascii="Arial Narrow" w:hAnsi="Arial Narrow"/>
          <w:color w:val="000000"/>
          <w:sz w:val="20"/>
        </w:rPr>
        <w:t xml:space="preserve"> a</w:t>
      </w:r>
      <w:r w:rsidR="00B90AB7" w:rsidRPr="00B90AB7">
        <w:rPr>
          <w:rFonts w:ascii="Arial Narrow" w:hAnsi="Arial Narrow"/>
          <w:color w:val="000000"/>
          <w:sz w:val="20"/>
        </w:rPr>
        <w:t xml:space="preserve"> creek regularly for 10 to 15 mins</w:t>
      </w:r>
      <w:r w:rsidR="001303B5">
        <w:rPr>
          <w:rFonts w:ascii="Arial Narrow" w:hAnsi="Arial Narrow"/>
          <w:color w:val="000000"/>
          <w:sz w:val="20"/>
        </w:rPr>
        <w:t xml:space="preserve"> and then turns</w:t>
      </w:r>
      <w:r w:rsidR="00B90AB7" w:rsidRPr="00B90AB7">
        <w:rPr>
          <w:rFonts w:ascii="Arial Narrow" w:hAnsi="Arial Narrow"/>
          <w:color w:val="000000"/>
          <w:sz w:val="20"/>
        </w:rPr>
        <w:t xml:space="preserve"> left at ‘Pararaki Hut’ wooden sign.  </w:t>
      </w:r>
      <w:r w:rsidR="001303B5">
        <w:rPr>
          <w:rFonts w:ascii="Arial Narrow" w:hAnsi="Arial Narrow"/>
          <w:color w:val="000000"/>
          <w:sz w:val="20"/>
        </w:rPr>
        <w:t>At this point there is a steep</w:t>
      </w:r>
      <w:r w:rsidR="001303B5" w:rsidRPr="00B90AB7">
        <w:rPr>
          <w:rFonts w:ascii="Arial Narrow" w:hAnsi="Arial Narrow"/>
          <w:color w:val="000000"/>
          <w:sz w:val="20"/>
        </w:rPr>
        <w:t xml:space="preserve"> </w:t>
      </w:r>
      <w:r w:rsidR="00B90AB7" w:rsidRPr="00B90AB7">
        <w:rPr>
          <w:rFonts w:ascii="Arial Narrow" w:hAnsi="Arial Narrow"/>
          <w:color w:val="000000"/>
          <w:sz w:val="20"/>
        </w:rPr>
        <w:t xml:space="preserve">climb </w:t>
      </w:r>
      <w:r w:rsidR="001303B5">
        <w:rPr>
          <w:rFonts w:ascii="Arial Narrow" w:hAnsi="Arial Narrow"/>
          <w:color w:val="000000"/>
          <w:sz w:val="20"/>
        </w:rPr>
        <w:t xml:space="preserve">of approximately 310 vertical meters </w:t>
      </w:r>
      <w:r w:rsidR="00B90AB7" w:rsidRPr="00B90AB7">
        <w:rPr>
          <w:rFonts w:ascii="Arial Narrow" w:hAnsi="Arial Narrow"/>
          <w:color w:val="000000"/>
          <w:sz w:val="20"/>
        </w:rPr>
        <w:t>up</w:t>
      </w:r>
      <w:r w:rsidR="001303B5">
        <w:rPr>
          <w:rFonts w:ascii="Arial Narrow" w:hAnsi="Arial Narrow"/>
          <w:color w:val="000000"/>
          <w:sz w:val="20"/>
        </w:rPr>
        <w:t xml:space="preserve"> a</w:t>
      </w:r>
      <w:r w:rsidR="00B90AB7" w:rsidRPr="00B90AB7">
        <w:rPr>
          <w:rFonts w:ascii="Arial Narrow" w:hAnsi="Arial Narrow"/>
          <w:color w:val="000000"/>
          <w:sz w:val="20"/>
        </w:rPr>
        <w:t xml:space="preserve"> narrow ridge</w:t>
      </w:r>
      <w:r w:rsidR="001303B5">
        <w:rPr>
          <w:rFonts w:ascii="Arial Narrow" w:hAnsi="Arial Narrow"/>
          <w:color w:val="000000"/>
          <w:sz w:val="20"/>
        </w:rPr>
        <w:t>. Competitors will be briefed to take this section with extra care</w:t>
      </w:r>
      <w:r w:rsidR="00B1747C">
        <w:rPr>
          <w:rFonts w:ascii="Arial Narrow" w:hAnsi="Arial Narrow"/>
          <w:color w:val="000000"/>
          <w:sz w:val="20"/>
        </w:rPr>
        <w:t>.</w:t>
      </w:r>
      <w:r w:rsidR="00B90AB7" w:rsidRPr="00B90AB7">
        <w:rPr>
          <w:rFonts w:ascii="Arial Narrow" w:hAnsi="Arial Narrow"/>
          <w:color w:val="000000"/>
          <w:sz w:val="20"/>
        </w:rPr>
        <w:t xml:space="preserve"> </w:t>
      </w:r>
      <w:r w:rsidR="001303B5">
        <w:rPr>
          <w:rFonts w:ascii="Arial Narrow" w:hAnsi="Arial Narrow"/>
          <w:color w:val="000000"/>
          <w:sz w:val="20"/>
        </w:rPr>
        <w:t xml:space="preserve">The course rises up to the </w:t>
      </w:r>
      <w:r w:rsidR="00B90AB7" w:rsidRPr="00B90AB7">
        <w:rPr>
          <w:rFonts w:ascii="Arial Narrow" w:hAnsi="Arial Narrow"/>
          <w:color w:val="000000"/>
          <w:sz w:val="20"/>
        </w:rPr>
        <w:t xml:space="preserve">saddle then </w:t>
      </w:r>
      <w:r w:rsidR="001303B5">
        <w:rPr>
          <w:rFonts w:ascii="Arial Narrow" w:hAnsi="Arial Narrow"/>
          <w:color w:val="000000"/>
          <w:sz w:val="20"/>
        </w:rPr>
        <w:t>descends</w:t>
      </w:r>
      <w:r w:rsidR="001303B5" w:rsidRPr="00B90AB7">
        <w:rPr>
          <w:rFonts w:ascii="Arial Narrow" w:hAnsi="Arial Narrow"/>
          <w:color w:val="000000"/>
          <w:sz w:val="20"/>
        </w:rPr>
        <w:t xml:space="preserve"> </w:t>
      </w:r>
      <w:r w:rsidR="00B90AB7" w:rsidRPr="00B90AB7">
        <w:rPr>
          <w:rFonts w:ascii="Arial Narrow" w:hAnsi="Arial Narrow"/>
          <w:color w:val="000000"/>
          <w:sz w:val="20"/>
        </w:rPr>
        <w:t>to Pararaki river</w:t>
      </w:r>
      <w:r w:rsidR="001303B5">
        <w:rPr>
          <w:rFonts w:ascii="Arial Narrow" w:hAnsi="Arial Narrow"/>
          <w:color w:val="000000"/>
          <w:sz w:val="20"/>
        </w:rPr>
        <w:t xml:space="preserve">, </w:t>
      </w:r>
      <w:r w:rsidR="00B1747C">
        <w:rPr>
          <w:rFonts w:ascii="Arial Narrow" w:hAnsi="Arial Narrow"/>
          <w:color w:val="000000"/>
          <w:sz w:val="20"/>
        </w:rPr>
        <w:t>turns</w:t>
      </w:r>
      <w:r w:rsidR="00B1747C" w:rsidRPr="00B90AB7">
        <w:rPr>
          <w:rFonts w:ascii="Arial Narrow" w:hAnsi="Arial Narrow"/>
          <w:color w:val="000000"/>
          <w:sz w:val="20"/>
        </w:rPr>
        <w:t xml:space="preserve"> right</w:t>
      </w:r>
      <w:r w:rsidR="00B90AB7" w:rsidRPr="00B90AB7">
        <w:rPr>
          <w:rFonts w:ascii="Arial Narrow" w:hAnsi="Arial Narrow"/>
          <w:color w:val="000000"/>
          <w:sz w:val="20"/>
        </w:rPr>
        <w:t xml:space="preserve"> upstream </w:t>
      </w:r>
      <w:r w:rsidR="001303B5">
        <w:rPr>
          <w:rFonts w:ascii="Arial Narrow" w:hAnsi="Arial Narrow"/>
          <w:color w:val="000000"/>
          <w:sz w:val="20"/>
        </w:rPr>
        <w:t>and the</w:t>
      </w:r>
      <w:r w:rsidR="00B90AB7" w:rsidRPr="00B90AB7">
        <w:rPr>
          <w:rFonts w:ascii="Arial Narrow" w:hAnsi="Arial Narrow"/>
          <w:color w:val="000000"/>
          <w:sz w:val="20"/>
        </w:rPr>
        <w:t xml:space="preserve"> hut </w:t>
      </w:r>
      <w:r w:rsidR="001303B5">
        <w:rPr>
          <w:rFonts w:ascii="Arial Narrow" w:hAnsi="Arial Narrow"/>
          <w:color w:val="000000"/>
          <w:sz w:val="20"/>
        </w:rPr>
        <w:t xml:space="preserve">Pararaki Hut is </w:t>
      </w:r>
      <w:r w:rsidR="00B90AB7" w:rsidRPr="00B90AB7">
        <w:rPr>
          <w:rFonts w:ascii="Arial Narrow" w:hAnsi="Arial Narrow"/>
          <w:color w:val="000000"/>
          <w:sz w:val="20"/>
        </w:rPr>
        <w:t xml:space="preserve">100m upstream on </w:t>
      </w:r>
      <w:r w:rsidR="001303B5">
        <w:rPr>
          <w:rFonts w:ascii="Arial Narrow" w:hAnsi="Arial Narrow"/>
          <w:color w:val="000000"/>
          <w:sz w:val="20"/>
        </w:rPr>
        <w:t xml:space="preserve">the </w:t>
      </w:r>
      <w:r w:rsidR="00B90AB7" w:rsidRPr="00B90AB7">
        <w:rPr>
          <w:rFonts w:ascii="Arial Narrow" w:hAnsi="Arial Narrow"/>
          <w:color w:val="000000"/>
          <w:sz w:val="20"/>
        </w:rPr>
        <w:t>left</w:t>
      </w:r>
    </w:p>
    <w:p w:rsidR="001303B5" w:rsidRPr="00B90AB7" w:rsidRDefault="001303B5" w:rsidP="001303B5">
      <w:pPr>
        <w:tabs>
          <w:tab w:val="left" w:pos="4962"/>
        </w:tabs>
        <w:ind w:left="3119"/>
        <w:rPr>
          <w:rFonts w:ascii="Arial Narrow" w:hAnsi="Arial Narrow"/>
          <w:color w:val="000000"/>
          <w:sz w:val="20"/>
        </w:rPr>
      </w:pPr>
      <w:r>
        <w:rPr>
          <w:rFonts w:ascii="Arial Narrow" w:hAnsi="Arial Narrow"/>
          <w:color w:val="000000"/>
          <w:sz w:val="20"/>
        </w:rPr>
        <w:t>Competitors will check in with the marshal before proceeding.</w:t>
      </w:r>
    </w:p>
    <w:p w:rsidR="00B90AB7" w:rsidRDefault="00B90AB7" w:rsidP="00B90AB7">
      <w:pPr>
        <w:tabs>
          <w:tab w:val="left" w:pos="4962"/>
        </w:tabs>
        <w:ind w:left="3119"/>
        <w:rPr>
          <w:rFonts w:ascii="Arial Narrow" w:hAnsi="Arial Narrow"/>
          <w:color w:val="000000"/>
          <w:sz w:val="20"/>
        </w:rPr>
      </w:pPr>
    </w:p>
    <w:p w:rsidR="00B90AB7" w:rsidRPr="00B90AB7" w:rsidRDefault="00923D45" w:rsidP="00B90AB7">
      <w:pPr>
        <w:pStyle w:val="Heading3"/>
        <w:rPr>
          <w:rFonts w:ascii="Arial Narrow" w:hAnsi="Arial Narrow"/>
          <w:color w:val="000000"/>
        </w:rPr>
      </w:pPr>
      <w:bookmarkStart w:id="30" w:name="_Toc395784429"/>
      <w:r>
        <w:rPr>
          <w:rFonts w:ascii="Arial Narrow" w:hAnsi="Arial Narrow"/>
          <w:color w:val="000000"/>
        </w:rPr>
        <w:t xml:space="preserve">Section 3) </w:t>
      </w:r>
      <w:r w:rsidR="00B90AB7" w:rsidRPr="00B90AB7">
        <w:rPr>
          <w:rFonts w:ascii="Arial Narrow" w:hAnsi="Arial Narrow"/>
          <w:color w:val="000000"/>
        </w:rPr>
        <w:t>Pararaki hut to Washpool hut</w:t>
      </w:r>
      <w:bookmarkEnd w:id="30"/>
    </w:p>
    <w:p w:rsidR="001303B5" w:rsidRPr="00B90AB7" w:rsidRDefault="001303B5" w:rsidP="001303B5">
      <w:pPr>
        <w:tabs>
          <w:tab w:val="left" w:pos="4962"/>
        </w:tabs>
        <w:ind w:left="3119"/>
        <w:rPr>
          <w:rFonts w:ascii="Arial Narrow" w:hAnsi="Arial Narrow"/>
          <w:color w:val="000000"/>
          <w:sz w:val="20"/>
        </w:rPr>
      </w:pPr>
      <w:r>
        <w:rPr>
          <w:rFonts w:ascii="Arial Narrow" w:hAnsi="Arial Narrow"/>
          <w:color w:val="000000"/>
          <w:sz w:val="20"/>
        </w:rPr>
        <w:t>From Pararaki Hut the course climbs</w:t>
      </w:r>
      <w:r w:rsidR="00B90AB7" w:rsidRPr="00B90AB7">
        <w:rPr>
          <w:rFonts w:ascii="Arial Narrow" w:hAnsi="Arial Narrow"/>
          <w:color w:val="000000"/>
          <w:sz w:val="20"/>
        </w:rPr>
        <w:t xml:space="preserve"> 550</w:t>
      </w:r>
      <w:r w:rsidR="00B1747C">
        <w:rPr>
          <w:rFonts w:ascii="Arial Narrow" w:hAnsi="Arial Narrow"/>
          <w:color w:val="000000"/>
          <w:sz w:val="20"/>
        </w:rPr>
        <w:t xml:space="preserve"> vertical meters</w:t>
      </w:r>
      <w:r w:rsidR="00B1747C" w:rsidRPr="00B90AB7">
        <w:rPr>
          <w:rFonts w:ascii="Arial Narrow" w:hAnsi="Arial Narrow"/>
          <w:color w:val="000000"/>
          <w:sz w:val="20"/>
        </w:rPr>
        <w:t xml:space="preserve"> then</w:t>
      </w:r>
      <w:r>
        <w:rPr>
          <w:rFonts w:ascii="Arial Narrow" w:hAnsi="Arial Narrow"/>
          <w:color w:val="000000"/>
          <w:sz w:val="20"/>
        </w:rPr>
        <w:t xml:space="preserve"> </w:t>
      </w:r>
      <w:r w:rsidR="00B1747C">
        <w:rPr>
          <w:rFonts w:ascii="Arial Narrow" w:hAnsi="Arial Narrow"/>
          <w:color w:val="000000"/>
          <w:sz w:val="20"/>
        </w:rPr>
        <w:t>descends</w:t>
      </w:r>
      <w:r w:rsidR="00B90AB7" w:rsidRPr="00B90AB7">
        <w:rPr>
          <w:rFonts w:ascii="Arial Narrow" w:hAnsi="Arial Narrow"/>
          <w:color w:val="000000"/>
          <w:sz w:val="20"/>
        </w:rPr>
        <w:t xml:space="preserve"> </w:t>
      </w:r>
      <w:r>
        <w:rPr>
          <w:rFonts w:ascii="Arial Narrow" w:hAnsi="Arial Narrow"/>
          <w:color w:val="000000"/>
          <w:sz w:val="20"/>
        </w:rPr>
        <w:t>steeply</w:t>
      </w:r>
      <w:r w:rsidRPr="00B90AB7">
        <w:rPr>
          <w:rFonts w:ascii="Arial Narrow" w:hAnsi="Arial Narrow"/>
          <w:color w:val="000000"/>
          <w:sz w:val="20"/>
        </w:rPr>
        <w:t xml:space="preserve"> </w:t>
      </w:r>
      <w:r w:rsidR="00B90AB7" w:rsidRPr="00B90AB7">
        <w:rPr>
          <w:rFonts w:ascii="Arial Narrow" w:hAnsi="Arial Narrow"/>
          <w:color w:val="000000"/>
          <w:sz w:val="20"/>
        </w:rPr>
        <w:t xml:space="preserve">ending in </w:t>
      </w:r>
      <w:r w:rsidR="00B1747C" w:rsidRPr="00B90AB7">
        <w:rPr>
          <w:rFonts w:ascii="Arial Narrow" w:hAnsi="Arial Narrow"/>
          <w:color w:val="000000"/>
          <w:sz w:val="20"/>
        </w:rPr>
        <w:t>final 30 or so meters</w:t>
      </w:r>
      <w:r w:rsidR="00B90AB7" w:rsidRPr="00B90AB7">
        <w:rPr>
          <w:rFonts w:ascii="Arial Narrow" w:hAnsi="Arial Narrow"/>
          <w:color w:val="000000"/>
          <w:sz w:val="20"/>
        </w:rPr>
        <w:t xml:space="preserve"> of loose scree</w:t>
      </w:r>
      <w:r>
        <w:rPr>
          <w:rFonts w:ascii="Arial Narrow" w:hAnsi="Arial Narrow"/>
          <w:color w:val="000000"/>
          <w:sz w:val="20"/>
        </w:rPr>
        <w:t>.</w:t>
      </w:r>
      <w:r w:rsidR="00B1747C">
        <w:rPr>
          <w:rFonts w:ascii="Arial Narrow" w:hAnsi="Arial Narrow"/>
          <w:color w:val="000000"/>
          <w:sz w:val="20"/>
        </w:rPr>
        <w:t xml:space="preserve"> </w:t>
      </w:r>
      <w:r>
        <w:rPr>
          <w:rFonts w:ascii="Arial Narrow" w:hAnsi="Arial Narrow"/>
          <w:color w:val="000000"/>
          <w:sz w:val="20"/>
        </w:rPr>
        <w:t>The course then heads</w:t>
      </w:r>
      <w:r w:rsidRPr="00B90AB7">
        <w:rPr>
          <w:rFonts w:ascii="Arial Narrow" w:hAnsi="Arial Narrow"/>
          <w:color w:val="000000"/>
          <w:sz w:val="20"/>
        </w:rPr>
        <w:t xml:space="preserve"> </w:t>
      </w:r>
      <w:r w:rsidR="00B90AB7" w:rsidRPr="00B90AB7">
        <w:rPr>
          <w:rFonts w:ascii="Arial Narrow" w:hAnsi="Arial Narrow"/>
          <w:color w:val="000000"/>
          <w:sz w:val="20"/>
        </w:rPr>
        <w:t xml:space="preserve">left </w:t>
      </w:r>
      <w:r>
        <w:rPr>
          <w:rFonts w:ascii="Arial Narrow" w:hAnsi="Arial Narrow"/>
          <w:color w:val="000000"/>
          <w:sz w:val="20"/>
        </w:rPr>
        <w:t>and down</w:t>
      </w:r>
      <w:r w:rsidRPr="00B90AB7">
        <w:rPr>
          <w:rFonts w:ascii="Arial Narrow" w:hAnsi="Arial Narrow"/>
          <w:color w:val="000000"/>
          <w:sz w:val="20"/>
        </w:rPr>
        <w:t xml:space="preserve"> </w:t>
      </w:r>
      <w:r w:rsidR="00B90AB7" w:rsidRPr="00B90AB7">
        <w:rPr>
          <w:rFonts w:ascii="Arial Narrow" w:hAnsi="Arial Narrow"/>
          <w:color w:val="000000"/>
          <w:sz w:val="20"/>
        </w:rPr>
        <w:t>Washpool stream for 100m or so</w:t>
      </w:r>
      <w:r>
        <w:rPr>
          <w:rFonts w:ascii="Arial Narrow" w:hAnsi="Arial Narrow"/>
          <w:color w:val="000000"/>
          <w:sz w:val="20"/>
        </w:rPr>
        <w:t xml:space="preserve"> before a</w:t>
      </w:r>
      <w:r w:rsidR="00B90AB7" w:rsidRPr="00B90AB7">
        <w:rPr>
          <w:rFonts w:ascii="Arial Narrow" w:hAnsi="Arial Narrow"/>
          <w:color w:val="000000"/>
          <w:sz w:val="20"/>
        </w:rPr>
        <w:t xml:space="preserve"> wooden sign </w:t>
      </w:r>
      <w:r>
        <w:rPr>
          <w:rFonts w:ascii="Arial Narrow" w:hAnsi="Arial Narrow"/>
          <w:color w:val="000000"/>
          <w:sz w:val="20"/>
        </w:rPr>
        <w:t xml:space="preserve">to the Washpool Hut directs competitors up to the hut. Competitors will check in with the </w:t>
      </w:r>
      <w:r w:rsidR="00B1747C">
        <w:rPr>
          <w:rFonts w:ascii="Arial Narrow" w:hAnsi="Arial Narrow"/>
          <w:color w:val="000000"/>
          <w:sz w:val="20"/>
        </w:rPr>
        <w:t>marshal</w:t>
      </w:r>
      <w:r>
        <w:rPr>
          <w:rFonts w:ascii="Arial Narrow" w:hAnsi="Arial Narrow"/>
          <w:color w:val="000000"/>
          <w:sz w:val="20"/>
        </w:rPr>
        <w:t xml:space="preserve"> before proceeding.</w:t>
      </w:r>
    </w:p>
    <w:p w:rsidR="00B90AB7" w:rsidRPr="00B90AB7" w:rsidRDefault="00B90AB7" w:rsidP="00B90AB7">
      <w:pPr>
        <w:tabs>
          <w:tab w:val="left" w:pos="4962"/>
        </w:tabs>
        <w:ind w:left="3119"/>
        <w:rPr>
          <w:rFonts w:ascii="Arial Narrow" w:hAnsi="Arial Narrow"/>
          <w:color w:val="000000"/>
          <w:sz w:val="20"/>
        </w:rPr>
      </w:pPr>
    </w:p>
    <w:p w:rsidR="00B90AB7" w:rsidRDefault="00B90AB7" w:rsidP="00B90AB7">
      <w:pPr>
        <w:tabs>
          <w:tab w:val="left" w:pos="4962"/>
        </w:tabs>
        <w:ind w:left="3119"/>
        <w:rPr>
          <w:rFonts w:ascii="Arial Narrow" w:hAnsi="Arial Narrow"/>
          <w:color w:val="000000"/>
          <w:sz w:val="20"/>
        </w:rPr>
      </w:pPr>
    </w:p>
    <w:p w:rsidR="00B90AB7" w:rsidRPr="00B90AB7" w:rsidRDefault="00923D45" w:rsidP="00B90AB7">
      <w:pPr>
        <w:pStyle w:val="Heading3"/>
        <w:rPr>
          <w:rFonts w:ascii="Arial Narrow" w:hAnsi="Arial Narrow"/>
          <w:color w:val="000000"/>
        </w:rPr>
      </w:pPr>
      <w:bookmarkStart w:id="31" w:name="_Toc395784430"/>
      <w:r>
        <w:rPr>
          <w:rFonts w:ascii="Arial Narrow" w:hAnsi="Arial Narrow"/>
          <w:color w:val="000000"/>
        </w:rPr>
        <w:t xml:space="preserve">Section 4) </w:t>
      </w:r>
      <w:r w:rsidR="00B90AB7" w:rsidRPr="00B90AB7">
        <w:rPr>
          <w:rFonts w:ascii="Arial Narrow" w:hAnsi="Arial Narrow"/>
          <w:color w:val="000000"/>
        </w:rPr>
        <w:t xml:space="preserve">Washpool </w:t>
      </w:r>
      <w:r w:rsidR="001303B5">
        <w:rPr>
          <w:rFonts w:ascii="Arial Narrow" w:hAnsi="Arial Narrow"/>
          <w:color w:val="000000"/>
        </w:rPr>
        <w:t>H</w:t>
      </w:r>
      <w:r w:rsidR="00B90AB7" w:rsidRPr="00B90AB7">
        <w:rPr>
          <w:rFonts w:ascii="Arial Narrow" w:hAnsi="Arial Narrow"/>
          <w:color w:val="000000"/>
        </w:rPr>
        <w:t>ut to Finish</w:t>
      </w:r>
      <w:bookmarkEnd w:id="31"/>
    </w:p>
    <w:p w:rsidR="00B90AB7" w:rsidRPr="00B90AB7" w:rsidRDefault="001303B5" w:rsidP="00B90AB7">
      <w:pPr>
        <w:tabs>
          <w:tab w:val="left" w:pos="4962"/>
        </w:tabs>
        <w:ind w:left="3119"/>
        <w:rPr>
          <w:rFonts w:ascii="Arial Narrow" w:hAnsi="Arial Narrow"/>
          <w:color w:val="000000"/>
          <w:sz w:val="20"/>
        </w:rPr>
      </w:pPr>
      <w:r>
        <w:rPr>
          <w:rFonts w:ascii="Arial Narrow" w:hAnsi="Arial Narrow"/>
          <w:color w:val="000000"/>
          <w:sz w:val="20"/>
        </w:rPr>
        <w:t>From Washpool Hut</w:t>
      </w:r>
      <w:r w:rsidRPr="00B90AB7">
        <w:rPr>
          <w:rFonts w:ascii="Arial Narrow" w:hAnsi="Arial Narrow"/>
          <w:color w:val="000000"/>
          <w:sz w:val="20"/>
        </w:rPr>
        <w:t xml:space="preserve"> </w:t>
      </w:r>
      <w:r w:rsidR="000B00DD">
        <w:rPr>
          <w:rFonts w:ascii="Arial Narrow" w:hAnsi="Arial Narrow"/>
          <w:color w:val="000000"/>
          <w:sz w:val="20"/>
        </w:rPr>
        <w:t xml:space="preserve">the course follows the </w:t>
      </w:r>
      <w:r w:rsidR="00B90AB7" w:rsidRPr="00B90AB7">
        <w:rPr>
          <w:rFonts w:ascii="Arial Narrow" w:hAnsi="Arial Narrow"/>
          <w:color w:val="000000"/>
          <w:sz w:val="20"/>
        </w:rPr>
        <w:t>well signed Kopi track</w:t>
      </w:r>
      <w:r w:rsidR="00B1747C">
        <w:rPr>
          <w:rFonts w:ascii="Arial Narrow" w:hAnsi="Arial Narrow"/>
          <w:color w:val="000000"/>
          <w:sz w:val="20"/>
        </w:rPr>
        <w:t xml:space="preserve"> </w:t>
      </w:r>
      <w:r w:rsidR="000B00DD">
        <w:rPr>
          <w:rFonts w:ascii="Arial Narrow" w:hAnsi="Arial Narrow"/>
          <w:color w:val="000000"/>
          <w:sz w:val="20"/>
        </w:rPr>
        <w:t>over another steep</w:t>
      </w:r>
      <w:r w:rsidR="00B90AB7" w:rsidRPr="00B90AB7">
        <w:rPr>
          <w:rFonts w:ascii="Arial Narrow" w:hAnsi="Arial Narrow"/>
          <w:color w:val="000000"/>
          <w:sz w:val="20"/>
        </w:rPr>
        <w:t xml:space="preserve"> </w:t>
      </w:r>
      <w:r w:rsidR="000B00DD" w:rsidRPr="00B90AB7">
        <w:rPr>
          <w:rFonts w:ascii="Arial Narrow" w:hAnsi="Arial Narrow"/>
          <w:color w:val="000000"/>
          <w:sz w:val="20"/>
        </w:rPr>
        <w:t>550</w:t>
      </w:r>
      <w:r w:rsidR="000B00DD">
        <w:rPr>
          <w:rFonts w:ascii="Arial Narrow" w:hAnsi="Arial Narrow"/>
          <w:color w:val="000000"/>
          <w:sz w:val="20"/>
        </w:rPr>
        <w:t xml:space="preserve"> vertical meters climb</w:t>
      </w:r>
      <w:r w:rsidR="000B00DD" w:rsidRPr="00B90AB7">
        <w:rPr>
          <w:rFonts w:ascii="Arial Narrow" w:hAnsi="Arial Narrow"/>
          <w:color w:val="000000"/>
          <w:sz w:val="20"/>
        </w:rPr>
        <w:t xml:space="preserve"> </w:t>
      </w:r>
      <w:r w:rsidR="000B00DD">
        <w:rPr>
          <w:rFonts w:ascii="Arial Narrow" w:hAnsi="Arial Narrow"/>
          <w:color w:val="000000"/>
          <w:sz w:val="20"/>
        </w:rPr>
        <w:t>and then follows an</w:t>
      </w:r>
      <w:r w:rsidR="00B90AB7" w:rsidRPr="00B90AB7">
        <w:rPr>
          <w:rFonts w:ascii="Arial Narrow" w:hAnsi="Arial Narrow"/>
          <w:color w:val="000000"/>
          <w:sz w:val="20"/>
        </w:rPr>
        <w:t xml:space="preserve"> obvious left </w:t>
      </w:r>
      <w:r w:rsidR="000B00DD">
        <w:rPr>
          <w:rFonts w:ascii="Arial Narrow" w:hAnsi="Arial Narrow"/>
          <w:color w:val="000000"/>
          <w:sz w:val="20"/>
        </w:rPr>
        <w:t xml:space="preserve">turn </w:t>
      </w:r>
      <w:r w:rsidR="00B90AB7" w:rsidRPr="00B90AB7">
        <w:rPr>
          <w:rFonts w:ascii="Arial Narrow" w:hAnsi="Arial Narrow"/>
          <w:color w:val="000000"/>
          <w:sz w:val="20"/>
        </w:rPr>
        <w:t xml:space="preserve">towards </w:t>
      </w:r>
      <w:r w:rsidR="000B00DD">
        <w:rPr>
          <w:rFonts w:ascii="Arial Narrow" w:hAnsi="Arial Narrow"/>
          <w:color w:val="000000"/>
          <w:sz w:val="20"/>
        </w:rPr>
        <w:t xml:space="preserve">the </w:t>
      </w:r>
      <w:r w:rsidR="00B90AB7" w:rsidRPr="00B90AB7">
        <w:rPr>
          <w:rFonts w:ascii="Arial Narrow" w:hAnsi="Arial Narrow"/>
          <w:color w:val="000000"/>
          <w:sz w:val="20"/>
        </w:rPr>
        <w:t xml:space="preserve">NW ridge.  </w:t>
      </w:r>
      <w:r w:rsidR="000B00DD">
        <w:rPr>
          <w:rFonts w:ascii="Arial Narrow" w:hAnsi="Arial Narrow"/>
          <w:color w:val="000000"/>
          <w:sz w:val="20"/>
        </w:rPr>
        <w:t>The r</w:t>
      </w:r>
      <w:r w:rsidR="000B00DD" w:rsidRPr="00B90AB7">
        <w:rPr>
          <w:rFonts w:ascii="Arial Narrow" w:hAnsi="Arial Narrow"/>
          <w:color w:val="000000"/>
          <w:sz w:val="20"/>
        </w:rPr>
        <w:t xml:space="preserve">idge </w:t>
      </w:r>
      <w:r w:rsidR="00B90AB7" w:rsidRPr="00B90AB7">
        <w:rPr>
          <w:rFonts w:ascii="Arial Narrow" w:hAnsi="Arial Narrow"/>
          <w:color w:val="000000"/>
          <w:sz w:val="20"/>
        </w:rPr>
        <w:t xml:space="preserve">undulates for 3km through </w:t>
      </w:r>
      <w:r w:rsidR="000B00DD">
        <w:rPr>
          <w:rFonts w:ascii="Arial Narrow" w:hAnsi="Arial Narrow"/>
          <w:color w:val="000000"/>
          <w:sz w:val="20"/>
        </w:rPr>
        <w:t xml:space="preserve">beautiful And then descends until the fourth marshal directs competitors </w:t>
      </w:r>
      <w:r w:rsidR="00B90AB7" w:rsidRPr="00B90AB7">
        <w:rPr>
          <w:rFonts w:ascii="Arial Narrow" w:hAnsi="Arial Narrow"/>
          <w:color w:val="000000"/>
          <w:sz w:val="20"/>
        </w:rPr>
        <w:t xml:space="preserve">left </w:t>
      </w:r>
      <w:r w:rsidR="000B00DD">
        <w:rPr>
          <w:rFonts w:ascii="Arial Narrow" w:hAnsi="Arial Narrow"/>
          <w:color w:val="000000"/>
          <w:sz w:val="20"/>
        </w:rPr>
        <w:t xml:space="preserve">towards the Putangirua </w:t>
      </w:r>
      <w:r w:rsidR="00B1747C">
        <w:rPr>
          <w:rFonts w:ascii="Arial Narrow" w:hAnsi="Arial Narrow"/>
          <w:color w:val="000000"/>
          <w:sz w:val="20"/>
        </w:rPr>
        <w:t>Pinnacles</w:t>
      </w:r>
      <w:r w:rsidR="000B00DD">
        <w:rPr>
          <w:rFonts w:ascii="Arial Narrow" w:hAnsi="Arial Narrow"/>
          <w:color w:val="000000"/>
          <w:sz w:val="20"/>
        </w:rPr>
        <w:t xml:space="preserve"> The course follows the</w:t>
      </w:r>
      <w:r w:rsidR="00B90AB7" w:rsidRPr="00B90AB7">
        <w:rPr>
          <w:rFonts w:ascii="Arial Narrow" w:hAnsi="Arial Narrow"/>
          <w:color w:val="000000"/>
          <w:sz w:val="20"/>
        </w:rPr>
        <w:t xml:space="preserve"> lookout track </w:t>
      </w:r>
      <w:r w:rsidR="000B00DD">
        <w:rPr>
          <w:rFonts w:ascii="Arial Narrow" w:hAnsi="Arial Narrow"/>
          <w:color w:val="000000"/>
          <w:sz w:val="20"/>
        </w:rPr>
        <w:t xml:space="preserve">and not the </w:t>
      </w:r>
      <w:r w:rsidR="00B90AB7" w:rsidRPr="00B90AB7">
        <w:rPr>
          <w:rFonts w:ascii="Arial Narrow" w:hAnsi="Arial Narrow"/>
          <w:color w:val="000000"/>
          <w:sz w:val="20"/>
        </w:rPr>
        <w:t xml:space="preserve">‘Circular Walk’ </w:t>
      </w:r>
      <w:r w:rsidR="000B00DD">
        <w:rPr>
          <w:rFonts w:ascii="Arial Narrow" w:hAnsi="Arial Narrow"/>
          <w:color w:val="000000"/>
          <w:sz w:val="20"/>
        </w:rPr>
        <w:t xml:space="preserve">then </w:t>
      </w:r>
      <w:r w:rsidR="00B1747C">
        <w:rPr>
          <w:rFonts w:ascii="Arial Narrow" w:hAnsi="Arial Narrow"/>
          <w:color w:val="000000"/>
          <w:sz w:val="20"/>
        </w:rPr>
        <w:t>descends</w:t>
      </w:r>
      <w:r w:rsidR="000B00DD">
        <w:rPr>
          <w:rFonts w:ascii="Arial Narrow" w:hAnsi="Arial Narrow"/>
          <w:color w:val="000000"/>
          <w:sz w:val="20"/>
        </w:rPr>
        <w:t xml:space="preserve"> to the</w:t>
      </w:r>
      <w:r w:rsidR="00B90AB7" w:rsidRPr="00B90AB7">
        <w:rPr>
          <w:rFonts w:ascii="Arial Narrow" w:hAnsi="Arial Narrow"/>
          <w:color w:val="000000"/>
          <w:sz w:val="20"/>
        </w:rPr>
        <w:t xml:space="preserve"> river valley</w:t>
      </w:r>
      <w:r w:rsidR="000B00DD">
        <w:rPr>
          <w:rFonts w:ascii="Arial Narrow" w:hAnsi="Arial Narrow"/>
          <w:color w:val="000000"/>
          <w:sz w:val="20"/>
        </w:rPr>
        <w:t>, then follows the river down towards the ocean and finishes at the Putangirua Pinnacles campsite</w:t>
      </w:r>
      <w:r w:rsidR="00B90AB7" w:rsidRPr="00B90AB7">
        <w:rPr>
          <w:rFonts w:ascii="Arial Narrow" w:hAnsi="Arial Narrow"/>
          <w:color w:val="000000"/>
          <w:sz w:val="20"/>
        </w:rPr>
        <w:t xml:space="preserve">.  </w:t>
      </w:r>
    </w:p>
    <w:p w:rsidR="00B90AB7" w:rsidRDefault="00B90AB7" w:rsidP="00B90AB7">
      <w:pPr>
        <w:tabs>
          <w:tab w:val="left" w:pos="4962"/>
        </w:tabs>
        <w:ind w:left="2880"/>
        <w:rPr>
          <w:rFonts w:ascii="Arial Narrow" w:hAnsi="Arial Narrow"/>
          <w:color w:val="000000"/>
          <w:sz w:val="20"/>
        </w:rPr>
      </w:pPr>
    </w:p>
    <w:p w:rsidR="002C5902" w:rsidRDefault="002C5902" w:rsidP="00B13FE3">
      <w:pPr>
        <w:pStyle w:val="font8"/>
        <w:spacing w:line="288" w:lineRule="atLeast"/>
        <w:ind w:left="2880"/>
        <w:rPr>
          <w:rFonts w:ascii="Arial Narrow" w:hAnsi="Arial Narrow" w:cs="Arial"/>
          <w:b/>
          <w:sz w:val="20"/>
          <w:szCs w:val="20"/>
        </w:rPr>
      </w:pPr>
    </w:p>
    <w:p w:rsidR="000710C2" w:rsidRPr="00B90AB7" w:rsidRDefault="000710C2" w:rsidP="000710C2">
      <w:pPr>
        <w:pStyle w:val="Heading3"/>
      </w:pPr>
      <w:bookmarkStart w:id="32" w:name="_Toc395784431"/>
      <w:r>
        <w:t xml:space="preserve">Day 3 </w:t>
      </w:r>
      <w:r w:rsidRPr="00B90AB7">
        <w:t>Course Notes</w:t>
      </w:r>
      <w:bookmarkEnd w:id="32"/>
    </w:p>
    <w:p w:rsidR="00B13FE3" w:rsidRPr="00B13FE3" w:rsidRDefault="000B00DD" w:rsidP="00B13FE3">
      <w:pPr>
        <w:pStyle w:val="font8"/>
        <w:spacing w:line="288" w:lineRule="atLeast"/>
        <w:ind w:left="2880"/>
        <w:rPr>
          <w:rFonts w:ascii="Arial Narrow" w:hAnsi="Arial Narrow" w:cs="Arial"/>
          <w:sz w:val="20"/>
          <w:szCs w:val="20"/>
        </w:rPr>
      </w:pPr>
      <w:r>
        <w:rPr>
          <w:rFonts w:ascii="Arial Narrow" w:hAnsi="Arial Narrow" w:cs="Arial"/>
          <w:sz w:val="20"/>
          <w:szCs w:val="20"/>
        </w:rPr>
        <w:t xml:space="preserve">Starting at the Putangirua Pinnacles campsite the course follows </w:t>
      </w:r>
      <w:r w:rsidR="000710C2">
        <w:rPr>
          <w:rFonts w:ascii="Arial Narrow" w:hAnsi="Arial Narrow" w:cs="Arial"/>
          <w:sz w:val="20"/>
          <w:szCs w:val="20"/>
        </w:rPr>
        <w:t>The Haurangi Crossing a popular MTB route. Please refer to map for the description.</w:t>
      </w:r>
      <w:r w:rsidR="00B13FE3" w:rsidRPr="00B13FE3">
        <w:rPr>
          <w:rFonts w:ascii="Arial Narrow" w:hAnsi="Arial Narrow" w:cs="Arial"/>
          <w:sz w:val="20"/>
          <w:szCs w:val="20"/>
        </w:rPr>
        <w:t xml:space="preserve"> There will be</w:t>
      </w:r>
      <w:r w:rsidR="00D472BA">
        <w:rPr>
          <w:rFonts w:ascii="Arial Narrow" w:hAnsi="Arial Narrow" w:cs="Arial"/>
          <w:sz w:val="20"/>
          <w:szCs w:val="20"/>
        </w:rPr>
        <w:t xml:space="preserve"> one stationary marshal at the base of the descent and</w:t>
      </w:r>
      <w:r w:rsidR="00B13FE3" w:rsidRPr="00B13FE3">
        <w:rPr>
          <w:rFonts w:ascii="Arial Narrow" w:hAnsi="Arial Narrow" w:cs="Arial"/>
          <w:sz w:val="20"/>
          <w:szCs w:val="20"/>
        </w:rPr>
        <w:t xml:space="preserve"> also roving marshals on MTB along the track.</w:t>
      </w:r>
    </w:p>
    <w:p w:rsidR="00B90AB7" w:rsidRPr="004D56DE" w:rsidRDefault="00B90AB7" w:rsidP="00B90AB7">
      <w:pPr>
        <w:tabs>
          <w:tab w:val="left" w:pos="4962"/>
        </w:tabs>
        <w:ind w:left="2880"/>
        <w:rPr>
          <w:rFonts w:cstheme="minorHAnsi"/>
          <w:b/>
        </w:rPr>
      </w:pPr>
    </w:p>
    <w:p w:rsidR="00792D63" w:rsidRDefault="00792D63">
      <w:pPr>
        <w:pStyle w:val="Heading2"/>
      </w:pPr>
      <w:bookmarkStart w:id="33" w:name="_Toc395784432"/>
      <w:r>
        <w:lastRenderedPageBreak/>
        <w:t>Communications</w:t>
      </w:r>
      <w:bookmarkEnd w:id="33"/>
    </w:p>
    <w:p w:rsidR="00792D63" w:rsidRDefault="00792D63">
      <w:pPr>
        <w:pStyle w:val="CGBodyText"/>
      </w:pPr>
    </w:p>
    <w:p w:rsidR="00792D63" w:rsidRDefault="00792D63">
      <w:pPr>
        <w:pStyle w:val="Heading3"/>
      </w:pPr>
      <w:bookmarkStart w:id="34" w:name="_Toc395784433"/>
      <w:r>
        <w:t>General Communications</w:t>
      </w:r>
      <w:bookmarkEnd w:id="34"/>
    </w:p>
    <w:p w:rsidR="00792D63" w:rsidRDefault="00792D63">
      <w:pPr>
        <w:pStyle w:val="CGBodyText"/>
      </w:pPr>
    </w:p>
    <w:p w:rsidR="00792D63" w:rsidRDefault="00792D63">
      <w:pPr>
        <w:pStyle w:val="CGBodyText"/>
      </w:pPr>
      <w:r>
        <w:t>For general communications, relevant contact points are as follows:</w:t>
      </w:r>
    </w:p>
    <w:p w:rsidR="00792D63" w:rsidRDefault="00330986">
      <w:pPr>
        <w:pStyle w:val="CGBodyText"/>
        <w:rPr>
          <w:b/>
          <w:color w:val="000080"/>
        </w:rPr>
      </w:pPr>
      <w:r>
        <w:rPr>
          <w:b/>
          <w:color w:val="000080"/>
        </w:rPr>
        <w:t>Aorangi Undulator Organising Committee</w:t>
      </w:r>
    </w:p>
    <w:tbl>
      <w:tblPr>
        <w:tblW w:w="6418" w:type="dxa"/>
        <w:tblInd w:w="322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A0" w:firstRow="1" w:lastRow="0" w:firstColumn="1" w:lastColumn="0" w:noHBand="0" w:noVBand="0"/>
      </w:tblPr>
      <w:tblGrid>
        <w:gridCol w:w="1258"/>
        <w:gridCol w:w="1259"/>
        <w:gridCol w:w="3901"/>
      </w:tblGrid>
      <w:tr w:rsidR="00792D63" w:rsidTr="00B13FE3">
        <w:trPr>
          <w:trHeight w:val="348"/>
          <w:tblHeader/>
        </w:trPr>
        <w:tc>
          <w:tcPr>
            <w:tcW w:w="1258" w:type="dxa"/>
            <w:shd w:val="clear" w:color="auto" w:fill="000080"/>
          </w:tcPr>
          <w:p w:rsidR="00792D63" w:rsidRDefault="00792D63">
            <w:pPr>
              <w:pStyle w:val="cgtableheading"/>
              <w:spacing w:before="60" w:after="60"/>
              <w:ind w:left="-18"/>
              <w:rPr>
                <w:noProof/>
              </w:rPr>
            </w:pPr>
            <w:r>
              <w:t>Name:</w:t>
            </w:r>
          </w:p>
        </w:tc>
        <w:tc>
          <w:tcPr>
            <w:tcW w:w="1259" w:type="dxa"/>
            <w:shd w:val="clear" w:color="auto" w:fill="000080"/>
          </w:tcPr>
          <w:p w:rsidR="00792D63" w:rsidRDefault="00792D63">
            <w:pPr>
              <w:pStyle w:val="cgtableheading"/>
              <w:spacing w:before="60" w:after="60"/>
              <w:ind w:left="-18"/>
            </w:pPr>
            <w:r>
              <w:t>Title:</w:t>
            </w:r>
          </w:p>
        </w:tc>
        <w:tc>
          <w:tcPr>
            <w:tcW w:w="3901" w:type="dxa"/>
            <w:shd w:val="clear" w:color="auto" w:fill="000080"/>
          </w:tcPr>
          <w:p w:rsidR="00792D63" w:rsidRDefault="00792D63">
            <w:pPr>
              <w:pStyle w:val="cgtableheading"/>
              <w:spacing w:before="60" w:after="60"/>
              <w:ind w:left="-18"/>
            </w:pPr>
            <w:r>
              <w:t>Contact Details:</w:t>
            </w:r>
          </w:p>
        </w:tc>
      </w:tr>
      <w:tr w:rsidR="00D75163" w:rsidTr="00B13FE3">
        <w:trPr>
          <w:trHeight w:val="319"/>
        </w:trPr>
        <w:tc>
          <w:tcPr>
            <w:tcW w:w="1258" w:type="dxa"/>
            <w:shd w:val="pct10" w:color="auto" w:fill="auto"/>
          </w:tcPr>
          <w:p w:rsidR="00D75163" w:rsidRDefault="00E52EE6" w:rsidP="00D472BA">
            <w:pPr>
              <w:pStyle w:val="cgtabletext0"/>
              <w:rPr>
                <w:sz w:val="18"/>
              </w:rPr>
            </w:pPr>
            <w:r>
              <w:rPr>
                <w:sz w:val="18"/>
              </w:rPr>
              <w:t xml:space="preserve">Chris </w:t>
            </w:r>
            <w:r w:rsidR="00D472BA">
              <w:rPr>
                <w:sz w:val="18"/>
              </w:rPr>
              <w:t>Martin</w:t>
            </w:r>
          </w:p>
        </w:tc>
        <w:tc>
          <w:tcPr>
            <w:tcW w:w="1259" w:type="dxa"/>
            <w:shd w:val="pct10" w:color="auto" w:fill="auto"/>
          </w:tcPr>
          <w:p w:rsidR="00D75163" w:rsidRDefault="00D75163" w:rsidP="00D75163">
            <w:pPr>
              <w:pStyle w:val="cgtabletext0"/>
              <w:rPr>
                <w:sz w:val="18"/>
              </w:rPr>
            </w:pPr>
            <w:r>
              <w:rPr>
                <w:sz w:val="18"/>
              </w:rPr>
              <w:t>Event Organiser</w:t>
            </w:r>
          </w:p>
        </w:tc>
        <w:tc>
          <w:tcPr>
            <w:tcW w:w="3901" w:type="dxa"/>
            <w:shd w:val="pct10" w:color="auto" w:fill="auto"/>
          </w:tcPr>
          <w:p w:rsidR="00DF65A2" w:rsidRDefault="00ED2EFF" w:rsidP="006E12D9">
            <w:pPr>
              <w:pStyle w:val="cgtabletext0"/>
              <w:rPr>
                <w:sz w:val="18"/>
              </w:rPr>
            </w:pPr>
            <w:r>
              <w:rPr>
                <w:sz w:val="18"/>
              </w:rPr>
              <w:t>0212166436</w:t>
            </w:r>
          </w:p>
        </w:tc>
      </w:tr>
      <w:tr w:rsidR="00ED2EFF" w:rsidTr="00B13FE3">
        <w:trPr>
          <w:trHeight w:val="319"/>
        </w:trPr>
        <w:tc>
          <w:tcPr>
            <w:tcW w:w="1258" w:type="dxa"/>
            <w:shd w:val="pct10" w:color="auto" w:fill="auto"/>
          </w:tcPr>
          <w:p w:rsidR="00ED2EFF" w:rsidRDefault="00ED2EFF" w:rsidP="00D75163">
            <w:pPr>
              <w:pStyle w:val="cgtabletext0"/>
              <w:rPr>
                <w:sz w:val="18"/>
              </w:rPr>
            </w:pPr>
            <w:r>
              <w:rPr>
                <w:sz w:val="18"/>
              </w:rPr>
              <w:t>Farm Owner</w:t>
            </w:r>
          </w:p>
        </w:tc>
        <w:tc>
          <w:tcPr>
            <w:tcW w:w="1259" w:type="dxa"/>
            <w:shd w:val="pct10" w:color="auto" w:fill="auto"/>
          </w:tcPr>
          <w:p w:rsidR="00ED2EFF" w:rsidRDefault="00ED2EFF" w:rsidP="00D75163">
            <w:pPr>
              <w:pStyle w:val="cgtabletext0"/>
              <w:rPr>
                <w:sz w:val="18"/>
              </w:rPr>
            </w:pPr>
            <w:r>
              <w:rPr>
                <w:sz w:val="18"/>
              </w:rPr>
              <w:t xml:space="preserve">Kawakawa </w:t>
            </w:r>
            <w:r w:rsidR="009F2B58">
              <w:rPr>
                <w:sz w:val="18"/>
              </w:rPr>
              <w:t>Station</w:t>
            </w:r>
          </w:p>
        </w:tc>
        <w:tc>
          <w:tcPr>
            <w:tcW w:w="3901" w:type="dxa"/>
            <w:shd w:val="pct10" w:color="auto" w:fill="auto"/>
          </w:tcPr>
          <w:p w:rsidR="00ED2EFF" w:rsidRDefault="00ED2EFF" w:rsidP="006E12D9">
            <w:pPr>
              <w:pStyle w:val="cgtabletext0"/>
              <w:rPr>
                <w:sz w:val="18"/>
              </w:rPr>
            </w:pPr>
            <w:r>
              <w:rPr>
                <w:sz w:val="18"/>
              </w:rPr>
              <w:t>06 3078989</w:t>
            </w:r>
          </w:p>
        </w:tc>
      </w:tr>
      <w:tr w:rsidR="00D4661E" w:rsidTr="00B13FE3">
        <w:trPr>
          <w:trHeight w:val="927"/>
        </w:trPr>
        <w:tc>
          <w:tcPr>
            <w:tcW w:w="1258" w:type="dxa"/>
            <w:shd w:val="pct10" w:color="auto" w:fill="auto"/>
          </w:tcPr>
          <w:p w:rsidR="00D4661E" w:rsidRDefault="002518E3" w:rsidP="00D75163">
            <w:pPr>
              <w:pStyle w:val="cgtabletext0"/>
              <w:rPr>
                <w:sz w:val="18"/>
              </w:rPr>
            </w:pPr>
            <w:r>
              <w:rPr>
                <w:sz w:val="18"/>
              </w:rPr>
              <w:t>Ranger  Jo Hansen</w:t>
            </w:r>
          </w:p>
        </w:tc>
        <w:tc>
          <w:tcPr>
            <w:tcW w:w="1259" w:type="dxa"/>
            <w:shd w:val="pct10" w:color="auto" w:fill="auto"/>
          </w:tcPr>
          <w:p w:rsidR="00D4661E" w:rsidRDefault="00D4661E" w:rsidP="002518E3">
            <w:pPr>
              <w:pStyle w:val="cgtabletext0"/>
              <w:rPr>
                <w:sz w:val="18"/>
              </w:rPr>
            </w:pPr>
            <w:r>
              <w:rPr>
                <w:sz w:val="18"/>
              </w:rPr>
              <w:t xml:space="preserve">DOC – Masterton Partnerships </w:t>
            </w:r>
          </w:p>
        </w:tc>
        <w:tc>
          <w:tcPr>
            <w:tcW w:w="3901" w:type="dxa"/>
            <w:shd w:val="pct10" w:color="auto" w:fill="auto"/>
          </w:tcPr>
          <w:p w:rsidR="00D4661E" w:rsidRDefault="00B13FE3" w:rsidP="006E12D9">
            <w:pPr>
              <w:pStyle w:val="cgtabletext0"/>
              <w:rPr>
                <w:sz w:val="18"/>
              </w:rPr>
            </w:pPr>
            <w:r>
              <w:rPr>
                <w:sz w:val="18"/>
              </w:rPr>
              <w:t>06 377 2196</w:t>
            </w:r>
          </w:p>
        </w:tc>
      </w:tr>
      <w:tr w:rsidR="007153A6" w:rsidTr="008452BF">
        <w:trPr>
          <w:trHeight w:val="521"/>
        </w:trPr>
        <w:tc>
          <w:tcPr>
            <w:tcW w:w="1258" w:type="dxa"/>
            <w:shd w:val="pct10" w:color="auto" w:fill="auto"/>
          </w:tcPr>
          <w:p w:rsidR="007153A6" w:rsidRPr="007153A6" w:rsidRDefault="002518E3" w:rsidP="00D75163">
            <w:pPr>
              <w:pStyle w:val="cgtabletext0"/>
              <w:rPr>
                <w:sz w:val="18"/>
                <w:highlight w:val="yellow"/>
              </w:rPr>
            </w:pPr>
            <w:r>
              <w:rPr>
                <w:sz w:val="18"/>
                <w:highlight w:val="yellow"/>
              </w:rPr>
              <w:t>Gary Foster</w:t>
            </w:r>
          </w:p>
        </w:tc>
        <w:tc>
          <w:tcPr>
            <w:tcW w:w="1259" w:type="dxa"/>
            <w:shd w:val="pct10" w:color="auto" w:fill="auto"/>
          </w:tcPr>
          <w:p w:rsidR="007153A6" w:rsidRPr="00B13FE3" w:rsidRDefault="00B13FE3" w:rsidP="00D4661E">
            <w:pPr>
              <w:pStyle w:val="cgtabletext0"/>
              <w:rPr>
                <w:sz w:val="18"/>
              </w:rPr>
            </w:pPr>
            <w:r>
              <w:rPr>
                <w:sz w:val="18"/>
              </w:rPr>
              <w:t xml:space="preserve">Wairarapa </w:t>
            </w:r>
            <w:r w:rsidR="009F2B58" w:rsidRPr="00B13FE3">
              <w:rPr>
                <w:sz w:val="18"/>
              </w:rPr>
              <w:t>LandSAR</w:t>
            </w:r>
            <w:r w:rsidR="007153A6" w:rsidRPr="00B13FE3">
              <w:rPr>
                <w:sz w:val="18"/>
              </w:rPr>
              <w:t xml:space="preserve"> Contact</w:t>
            </w:r>
          </w:p>
        </w:tc>
        <w:tc>
          <w:tcPr>
            <w:tcW w:w="3901" w:type="dxa"/>
            <w:shd w:val="clear" w:color="auto" w:fill="F2F2F2" w:themeFill="background1" w:themeFillShade="F2"/>
          </w:tcPr>
          <w:p w:rsidR="007153A6" w:rsidRPr="003C6754" w:rsidRDefault="00B13FE3" w:rsidP="006E12D9">
            <w:pPr>
              <w:pStyle w:val="cgtabletext0"/>
              <w:rPr>
                <w:sz w:val="18"/>
              </w:rPr>
            </w:pPr>
            <w:r w:rsidRPr="00960973">
              <w:rPr>
                <w:rFonts w:cs="Arial"/>
                <w:color w:val="545454"/>
                <w:sz w:val="18"/>
                <w:shd w:val="clear" w:color="auto" w:fill="FFFFFF"/>
              </w:rPr>
              <w:t>027 295 4916</w:t>
            </w:r>
          </w:p>
        </w:tc>
      </w:tr>
    </w:tbl>
    <w:p w:rsidR="00AE72C8" w:rsidRDefault="00B13FE3" w:rsidP="006E12D9">
      <w:pPr>
        <w:pStyle w:val="CGBodyText"/>
        <w:ind w:left="0"/>
        <w:rPr>
          <w:szCs w:val="24"/>
        </w:rPr>
      </w:pPr>
      <w:r>
        <w:rPr>
          <w:szCs w:val="24"/>
        </w:rPr>
        <w:tab/>
      </w:r>
      <w:r>
        <w:rPr>
          <w:szCs w:val="24"/>
        </w:rPr>
        <w:tab/>
      </w:r>
      <w:r>
        <w:rPr>
          <w:szCs w:val="24"/>
        </w:rPr>
        <w:tab/>
      </w:r>
      <w:r>
        <w:rPr>
          <w:szCs w:val="24"/>
        </w:rPr>
        <w:tab/>
      </w:r>
    </w:p>
    <w:p w:rsidR="008452BF" w:rsidRDefault="008452BF" w:rsidP="006E12D9">
      <w:pPr>
        <w:pStyle w:val="CGBodyText"/>
        <w:ind w:left="0"/>
        <w:rPr>
          <w:szCs w:val="24"/>
        </w:rPr>
      </w:pPr>
    </w:p>
    <w:p w:rsidR="008452BF" w:rsidRDefault="008452BF" w:rsidP="006E12D9">
      <w:pPr>
        <w:pStyle w:val="CGBodyText"/>
        <w:ind w:left="0"/>
        <w:rPr>
          <w:szCs w:val="24"/>
        </w:rPr>
      </w:pPr>
    </w:p>
    <w:p w:rsidR="00B13FE3" w:rsidRDefault="00B13FE3" w:rsidP="00B71527">
      <w:pPr>
        <w:pStyle w:val="CGBodyText"/>
        <w:ind w:left="2880"/>
        <w:rPr>
          <w:szCs w:val="24"/>
        </w:rPr>
      </w:pPr>
      <w:r>
        <w:rPr>
          <w:szCs w:val="24"/>
        </w:rPr>
        <w:t xml:space="preserve">Wairarapa LandSAR </w:t>
      </w:r>
      <w:r w:rsidR="008452BF">
        <w:rPr>
          <w:szCs w:val="24"/>
        </w:rPr>
        <w:t xml:space="preserve">will </w:t>
      </w:r>
      <w:r w:rsidR="003D1A49">
        <w:rPr>
          <w:szCs w:val="24"/>
        </w:rPr>
        <w:t>informed of the course and the event dates.</w:t>
      </w:r>
      <w:r w:rsidR="00B71527">
        <w:rPr>
          <w:szCs w:val="24"/>
        </w:rPr>
        <w:t xml:space="preserve"> I have informed Jo Hansen who is on Wairarapa </w:t>
      </w:r>
      <w:r w:rsidR="009F2B58">
        <w:rPr>
          <w:szCs w:val="24"/>
        </w:rPr>
        <w:t>LandSAR</w:t>
      </w:r>
      <w:r w:rsidR="00B71527">
        <w:rPr>
          <w:szCs w:val="24"/>
        </w:rPr>
        <w:t xml:space="preserve"> and he is informing them of the race on the </w:t>
      </w:r>
      <w:r w:rsidR="009F2B58">
        <w:rPr>
          <w:szCs w:val="24"/>
        </w:rPr>
        <w:t>LandSAR</w:t>
      </w:r>
      <w:r w:rsidR="00B71527">
        <w:rPr>
          <w:szCs w:val="24"/>
        </w:rPr>
        <w:t xml:space="preserve"> meeting in Mid August. I let him know we don’t need their help just that we are letting them know the event is on.</w:t>
      </w:r>
    </w:p>
    <w:p w:rsidR="00B13FE3" w:rsidRDefault="00B13FE3" w:rsidP="00B13FE3">
      <w:pPr>
        <w:pStyle w:val="font8"/>
        <w:spacing w:line="288" w:lineRule="atLeast"/>
        <w:ind w:left="2880"/>
        <w:rPr>
          <w:rFonts w:ascii="Arial Narrow" w:hAnsi="Arial Narrow" w:cs="Arial"/>
          <w:sz w:val="20"/>
          <w:szCs w:val="20"/>
        </w:rPr>
      </w:pPr>
      <w:r w:rsidRPr="00B13FE3">
        <w:rPr>
          <w:rFonts w:ascii="Arial Narrow" w:hAnsi="Arial Narrow" w:cs="Arial"/>
          <w:sz w:val="20"/>
          <w:szCs w:val="20"/>
        </w:rPr>
        <w:t>Key comm</w:t>
      </w:r>
      <w:r w:rsidR="003D1A49">
        <w:rPr>
          <w:rFonts w:ascii="Arial Narrow" w:hAnsi="Arial Narrow" w:cs="Arial"/>
          <w:sz w:val="20"/>
          <w:szCs w:val="20"/>
        </w:rPr>
        <w:t>unications</w:t>
      </w:r>
      <w:r w:rsidRPr="00B13FE3">
        <w:rPr>
          <w:rFonts w:ascii="Arial Narrow" w:hAnsi="Arial Narrow" w:cs="Arial"/>
          <w:sz w:val="20"/>
          <w:szCs w:val="20"/>
        </w:rPr>
        <w:t xml:space="preserve"> pack will be emailed to competitors</w:t>
      </w:r>
      <w:r w:rsidR="003D1A49">
        <w:rPr>
          <w:rFonts w:ascii="Arial Narrow" w:hAnsi="Arial Narrow" w:cs="Arial"/>
          <w:sz w:val="20"/>
          <w:szCs w:val="20"/>
        </w:rPr>
        <w:t xml:space="preserve"> ahead of the event</w:t>
      </w:r>
    </w:p>
    <w:p w:rsidR="003D1A49" w:rsidRPr="00B13FE3" w:rsidRDefault="003D1A49" w:rsidP="00B13FE3">
      <w:pPr>
        <w:pStyle w:val="font8"/>
        <w:spacing w:line="288" w:lineRule="atLeast"/>
        <w:ind w:left="2880"/>
        <w:rPr>
          <w:rFonts w:ascii="Arial Narrow" w:hAnsi="Arial Narrow" w:cs="Arial"/>
          <w:sz w:val="20"/>
          <w:szCs w:val="20"/>
        </w:rPr>
      </w:pPr>
      <w:r>
        <w:rPr>
          <w:rFonts w:ascii="Arial Narrow" w:hAnsi="Arial Narrow" w:cs="Arial"/>
          <w:sz w:val="20"/>
          <w:szCs w:val="20"/>
        </w:rPr>
        <w:t>This information will include:</w:t>
      </w:r>
    </w:p>
    <w:p w:rsidR="00B13FE3" w:rsidRPr="00B13FE3" w:rsidRDefault="00B13FE3" w:rsidP="00B13FE3">
      <w:pPr>
        <w:pStyle w:val="font8"/>
        <w:spacing w:line="288" w:lineRule="atLeast"/>
        <w:ind w:left="2880"/>
        <w:rPr>
          <w:rFonts w:ascii="Arial Narrow" w:hAnsi="Arial Narrow" w:cs="Arial"/>
          <w:sz w:val="20"/>
          <w:szCs w:val="20"/>
        </w:rPr>
      </w:pPr>
      <w:r w:rsidRPr="00B13FE3">
        <w:rPr>
          <w:rFonts w:ascii="Arial Narrow" w:hAnsi="Arial Narrow" w:cs="Arial"/>
          <w:sz w:val="20"/>
          <w:szCs w:val="20"/>
        </w:rPr>
        <w:t>-</w:t>
      </w:r>
      <w:r w:rsidR="003D1A49">
        <w:rPr>
          <w:rFonts w:ascii="Arial Narrow" w:hAnsi="Arial Narrow" w:cs="Arial"/>
          <w:sz w:val="20"/>
          <w:szCs w:val="20"/>
        </w:rPr>
        <w:t>Event timing, logistics</w:t>
      </w:r>
      <w:r w:rsidR="003D1A49" w:rsidRPr="00B13FE3">
        <w:rPr>
          <w:rFonts w:ascii="Arial Narrow" w:hAnsi="Arial Narrow" w:cs="Arial"/>
          <w:sz w:val="20"/>
          <w:szCs w:val="20"/>
        </w:rPr>
        <w:t xml:space="preserve"> </w:t>
      </w:r>
      <w:r w:rsidRPr="00B13FE3">
        <w:rPr>
          <w:rFonts w:ascii="Arial Narrow" w:hAnsi="Arial Narrow" w:cs="Arial"/>
          <w:sz w:val="20"/>
          <w:szCs w:val="20"/>
        </w:rPr>
        <w:t>and schedule for each race day.</w:t>
      </w:r>
    </w:p>
    <w:p w:rsidR="00B13FE3" w:rsidRPr="00B13FE3" w:rsidRDefault="00B13FE3" w:rsidP="00B13FE3">
      <w:pPr>
        <w:pStyle w:val="font8"/>
        <w:spacing w:line="288" w:lineRule="atLeast"/>
        <w:ind w:left="2880"/>
        <w:rPr>
          <w:rFonts w:ascii="Arial Narrow" w:hAnsi="Arial Narrow" w:cs="Arial"/>
          <w:sz w:val="20"/>
          <w:szCs w:val="20"/>
        </w:rPr>
      </w:pPr>
      <w:r w:rsidRPr="00B13FE3">
        <w:rPr>
          <w:rFonts w:ascii="Arial Narrow" w:hAnsi="Arial Narrow" w:cs="Arial"/>
          <w:sz w:val="20"/>
          <w:szCs w:val="20"/>
        </w:rPr>
        <w:t>-</w:t>
      </w:r>
      <w:r w:rsidR="003D1A49">
        <w:rPr>
          <w:rFonts w:ascii="Arial Narrow" w:hAnsi="Arial Narrow" w:cs="Arial"/>
          <w:sz w:val="20"/>
          <w:szCs w:val="20"/>
        </w:rPr>
        <w:t>Latest w</w:t>
      </w:r>
      <w:r w:rsidRPr="00B13FE3">
        <w:rPr>
          <w:rFonts w:ascii="Arial Narrow" w:hAnsi="Arial Narrow" w:cs="Arial"/>
          <w:sz w:val="20"/>
          <w:szCs w:val="20"/>
        </w:rPr>
        <w:t xml:space="preserve">eather Update and info on </w:t>
      </w:r>
      <w:r w:rsidR="003D1A49">
        <w:rPr>
          <w:rFonts w:ascii="Arial Narrow" w:hAnsi="Arial Narrow" w:cs="Arial"/>
          <w:sz w:val="20"/>
          <w:szCs w:val="20"/>
        </w:rPr>
        <w:t xml:space="preserve">any </w:t>
      </w:r>
      <w:r w:rsidRPr="00B13FE3">
        <w:rPr>
          <w:rFonts w:ascii="Arial Narrow" w:hAnsi="Arial Narrow" w:cs="Arial"/>
          <w:sz w:val="20"/>
          <w:szCs w:val="20"/>
        </w:rPr>
        <w:t>cancellation</w:t>
      </w:r>
      <w:r w:rsidR="003D1A49">
        <w:rPr>
          <w:rFonts w:ascii="Arial Narrow" w:hAnsi="Arial Narrow" w:cs="Arial"/>
          <w:sz w:val="20"/>
          <w:szCs w:val="20"/>
        </w:rPr>
        <w:t>s, course changes or postponements Such information will also be posted on the event website, blog and facebook page</w:t>
      </w:r>
      <w:r w:rsidRPr="00B13FE3">
        <w:rPr>
          <w:rFonts w:ascii="Arial Narrow" w:hAnsi="Arial Narrow" w:cs="Arial"/>
          <w:sz w:val="20"/>
          <w:szCs w:val="20"/>
        </w:rPr>
        <w:t xml:space="preserve">-Safety </w:t>
      </w:r>
      <w:r w:rsidR="003D1A49">
        <w:rPr>
          <w:rFonts w:ascii="Arial Narrow" w:hAnsi="Arial Narrow" w:cs="Arial"/>
          <w:sz w:val="20"/>
          <w:szCs w:val="20"/>
        </w:rPr>
        <w:t>notes</w:t>
      </w:r>
      <w:r w:rsidRPr="00B13FE3">
        <w:rPr>
          <w:rFonts w:ascii="Arial Narrow" w:hAnsi="Arial Narrow" w:cs="Arial"/>
          <w:sz w:val="20"/>
          <w:szCs w:val="20"/>
        </w:rPr>
        <w:t>. What to do if lost or injured.</w:t>
      </w:r>
    </w:p>
    <w:p w:rsidR="00B13FE3" w:rsidRDefault="00B13FE3" w:rsidP="00B13FE3">
      <w:pPr>
        <w:pStyle w:val="font8"/>
        <w:spacing w:line="288" w:lineRule="atLeast"/>
        <w:ind w:left="2880"/>
        <w:rPr>
          <w:rFonts w:ascii="Arial Narrow" w:hAnsi="Arial Narrow" w:cs="Arial"/>
          <w:sz w:val="20"/>
          <w:szCs w:val="20"/>
        </w:rPr>
      </w:pPr>
      <w:r w:rsidRPr="00B13FE3">
        <w:rPr>
          <w:rFonts w:ascii="Arial Narrow" w:hAnsi="Arial Narrow" w:cs="Arial"/>
          <w:sz w:val="20"/>
          <w:szCs w:val="20"/>
        </w:rPr>
        <w:t>-Map</w:t>
      </w:r>
      <w:r w:rsidR="003D1A49">
        <w:rPr>
          <w:rFonts w:ascii="Arial Narrow" w:hAnsi="Arial Narrow" w:cs="Arial"/>
          <w:sz w:val="20"/>
          <w:szCs w:val="20"/>
        </w:rPr>
        <w:t>s</w:t>
      </w:r>
      <w:r w:rsidRPr="00B13FE3">
        <w:rPr>
          <w:rFonts w:ascii="Arial Narrow" w:hAnsi="Arial Narrow" w:cs="Arial"/>
          <w:sz w:val="20"/>
          <w:szCs w:val="20"/>
        </w:rPr>
        <w:t xml:space="preserve"> of the routes with </w:t>
      </w:r>
      <w:r w:rsidR="003D1A49">
        <w:rPr>
          <w:rFonts w:ascii="Arial Narrow" w:hAnsi="Arial Narrow" w:cs="Arial"/>
          <w:sz w:val="20"/>
          <w:szCs w:val="20"/>
        </w:rPr>
        <w:t>detailed</w:t>
      </w:r>
      <w:r w:rsidR="003D1A49" w:rsidRPr="00B13FE3">
        <w:rPr>
          <w:rFonts w:ascii="Arial Narrow" w:hAnsi="Arial Narrow" w:cs="Arial"/>
          <w:sz w:val="20"/>
          <w:szCs w:val="20"/>
        </w:rPr>
        <w:t xml:space="preserve"> </w:t>
      </w:r>
      <w:r w:rsidRPr="00B13FE3">
        <w:rPr>
          <w:rFonts w:ascii="Arial Narrow" w:hAnsi="Arial Narrow" w:cs="Arial"/>
          <w:sz w:val="20"/>
          <w:szCs w:val="20"/>
        </w:rPr>
        <w:t xml:space="preserve">description of </w:t>
      </w:r>
      <w:r w:rsidR="003D1A49">
        <w:rPr>
          <w:rFonts w:ascii="Arial Narrow" w:hAnsi="Arial Narrow" w:cs="Arial"/>
          <w:sz w:val="20"/>
          <w:szCs w:val="20"/>
        </w:rPr>
        <w:t xml:space="preserve">the </w:t>
      </w:r>
      <w:r w:rsidRPr="00B13FE3">
        <w:rPr>
          <w:rFonts w:ascii="Arial Narrow" w:hAnsi="Arial Narrow" w:cs="Arial"/>
          <w:sz w:val="20"/>
          <w:szCs w:val="20"/>
        </w:rPr>
        <w:t>routes.</w:t>
      </w:r>
    </w:p>
    <w:p w:rsidR="009C7E3E" w:rsidRPr="00B13FE3" w:rsidRDefault="009C7E3E" w:rsidP="00B13FE3">
      <w:pPr>
        <w:pStyle w:val="font8"/>
        <w:spacing w:line="288" w:lineRule="atLeast"/>
        <w:ind w:left="2880"/>
        <w:rPr>
          <w:rFonts w:ascii="Arial Narrow" w:hAnsi="Arial Narrow" w:cs="Arial"/>
          <w:sz w:val="20"/>
          <w:szCs w:val="20"/>
        </w:rPr>
      </w:pPr>
      <w:r>
        <w:rPr>
          <w:rFonts w:ascii="Arial Narrow" w:hAnsi="Arial Narrow" w:cs="Arial"/>
          <w:sz w:val="20"/>
          <w:szCs w:val="20"/>
        </w:rPr>
        <w:t>-How to use the gps trackers we will supply through Follow My Spot GPS tracking.</w:t>
      </w:r>
    </w:p>
    <w:p w:rsidR="00B13FE3" w:rsidRPr="00B13FE3" w:rsidRDefault="00B13FE3" w:rsidP="00B13FE3">
      <w:pPr>
        <w:pStyle w:val="font8"/>
        <w:spacing w:line="288" w:lineRule="atLeast"/>
        <w:ind w:left="2880"/>
        <w:rPr>
          <w:rFonts w:ascii="Arial Narrow" w:hAnsi="Arial Narrow" w:cs="Arial"/>
          <w:sz w:val="20"/>
          <w:szCs w:val="20"/>
        </w:rPr>
      </w:pPr>
      <w:r w:rsidRPr="00B13FE3">
        <w:rPr>
          <w:rFonts w:ascii="Arial Narrow" w:hAnsi="Arial Narrow" w:cs="Arial"/>
          <w:sz w:val="20"/>
          <w:szCs w:val="20"/>
        </w:rPr>
        <w:t>-GPS of route</w:t>
      </w:r>
      <w:r w:rsidR="003D1A49">
        <w:rPr>
          <w:rFonts w:ascii="Arial Narrow" w:hAnsi="Arial Narrow" w:cs="Arial"/>
          <w:sz w:val="20"/>
          <w:szCs w:val="20"/>
        </w:rPr>
        <w:t xml:space="preserve"> coordinates suitable for upload with compatible GPS navigation devices. These files are available for download from the event website.</w:t>
      </w:r>
      <w:bookmarkStart w:id="35" w:name="_GoBack"/>
      <w:bookmarkEnd w:id="35"/>
    </w:p>
    <w:p w:rsidR="00B13FE3" w:rsidRPr="00B13FE3" w:rsidRDefault="00B13FE3" w:rsidP="00B13FE3">
      <w:pPr>
        <w:pStyle w:val="font8"/>
        <w:spacing w:line="288" w:lineRule="atLeast"/>
        <w:ind w:left="2880"/>
        <w:rPr>
          <w:rFonts w:ascii="Arial Narrow" w:hAnsi="Arial Narrow" w:cs="Arial"/>
          <w:sz w:val="20"/>
          <w:szCs w:val="20"/>
        </w:rPr>
      </w:pPr>
      <w:r w:rsidRPr="00B13FE3">
        <w:rPr>
          <w:rFonts w:ascii="Arial Narrow" w:hAnsi="Arial Narrow" w:cs="Arial"/>
          <w:sz w:val="20"/>
          <w:szCs w:val="20"/>
        </w:rPr>
        <w:t xml:space="preserve">-Water stops and </w:t>
      </w:r>
      <w:r w:rsidR="003D1A49">
        <w:rPr>
          <w:rFonts w:ascii="Arial Narrow" w:hAnsi="Arial Narrow" w:cs="Arial"/>
          <w:sz w:val="20"/>
          <w:szCs w:val="20"/>
        </w:rPr>
        <w:t xml:space="preserve">information on </w:t>
      </w:r>
      <w:r w:rsidRPr="00B13FE3">
        <w:rPr>
          <w:rFonts w:ascii="Arial Narrow" w:hAnsi="Arial Narrow" w:cs="Arial"/>
          <w:sz w:val="20"/>
          <w:szCs w:val="20"/>
        </w:rPr>
        <w:t>where to get water. Hut water and river water has been drunk on numerous occasions by the race committee when trialling the race</w:t>
      </w:r>
      <w:r w:rsidR="003D1A49">
        <w:rPr>
          <w:rFonts w:ascii="Arial Narrow" w:hAnsi="Arial Narrow" w:cs="Arial"/>
          <w:sz w:val="20"/>
          <w:szCs w:val="20"/>
        </w:rPr>
        <w:t xml:space="preserve"> with no adverse effects.</w:t>
      </w:r>
    </w:p>
    <w:p w:rsidR="00792D63" w:rsidRDefault="00792D63">
      <w:pPr>
        <w:pStyle w:val="CGBodyText"/>
      </w:pPr>
    </w:p>
    <w:p w:rsidR="00792D63" w:rsidRDefault="00792D63" w:rsidP="00320D0E">
      <w:pPr>
        <w:pStyle w:val="Heading1"/>
        <w:numPr>
          <w:ilvl w:val="0"/>
          <w:numId w:val="4"/>
        </w:numPr>
        <w:tabs>
          <w:tab w:val="clear" w:pos="720"/>
          <w:tab w:val="clear" w:pos="2880"/>
        </w:tabs>
        <w:ind w:left="426" w:hanging="66"/>
      </w:pPr>
      <w:r>
        <w:br w:type="page"/>
      </w:r>
      <w:bookmarkStart w:id="36" w:name="_Toc395784434"/>
      <w:r>
        <w:lastRenderedPageBreak/>
        <w:t>Event Plan</w:t>
      </w:r>
      <w:bookmarkEnd w:id="36"/>
    </w:p>
    <w:p w:rsidR="00792D63" w:rsidRDefault="00792D63">
      <w:pPr>
        <w:pStyle w:val="CGBodyText"/>
      </w:pPr>
    </w:p>
    <w:p w:rsidR="00792D63" w:rsidRDefault="00792D63">
      <w:pPr>
        <w:pStyle w:val="Heading2"/>
      </w:pPr>
      <w:bookmarkStart w:id="37" w:name="_Toc395784435"/>
      <w:r>
        <w:t>Stage Breakdown</w:t>
      </w:r>
      <w:bookmarkEnd w:id="37"/>
    </w:p>
    <w:p w:rsidR="00792D63" w:rsidRDefault="003B4C08">
      <w:pPr>
        <w:pStyle w:val="CGBullet1"/>
        <w:numPr>
          <w:ilvl w:val="0"/>
          <w:numId w:val="0"/>
        </w:numPr>
        <w:ind w:left="3067"/>
      </w:pPr>
      <w:r>
        <w:rPr>
          <w:noProof/>
          <w:lang w:val="en-GB" w:eastAsia="en-GB"/>
        </w:rPr>
        <mc:AlternateContent>
          <mc:Choice Requires="wps">
            <w:drawing>
              <wp:anchor distT="0" distB="0" distL="114300" distR="114300" simplePos="0" relativeHeight="251658240" behindDoc="0" locked="0" layoutInCell="1" allowOverlap="1">
                <wp:simplePos x="0" y="0"/>
                <wp:positionH relativeFrom="column">
                  <wp:posOffset>-60960</wp:posOffset>
                </wp:positionH>
                <wp:positionV relativeFrom="paragraph">
                  <wp:posOffset>50800</wp:posOffset>
                </wp:positionV>
                <wp:extent cx="1704975" cy="914400"/>
                <wp:effectExtent l="0" t="0" r="0" b="0"/>
                <wp:wrapNone/>
                <wp:docPr id="4" name="Text 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05255" w:rsidRDefault="00005255">
                            <w:pPr>
                              <w:pStyle w:val="cgtextbox"/>
                            </w:pPr>
                            <w:r>
                              <w:t>This is the detail section of the SMP. Event stages and hazards, together with hazard mitigation measures, are listed here. Further information may also be attached in the appendices to this document.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6" o:spid="_x0000_s1029" type="#_x0000_t202" style="position:absolute;left:0;text-align:left;margin-left:-4.8pt;margin-top:4pt;width:134.25pt;height:1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" filled="f" stroked="f">
                <v:textbox>
                  <w:txbxContent>
                    <w:p w:rsidR="00005255" w:rsidRDefault="00005255">
                      <w:pPr>
                        <w:pStyle w:val="cgtextbox"/>
                      </w:pPr>
                      <w:r>
                        <w:t>This is the detail section of the SMP. Event stages and hazards, together with hazard mitigation measures, are listed here. Further information may also be attached in the appendices to this document.</w:t>
                      </w:r>
                    </w:p>
                  </w:txbxContent>
                </v:textbox>
              </v:shape>
            </w:pict>
          </mc:Fallback>
        </mc:AlternateContent>
      </w:r>
    </w:p>
    <w:p w:rsidR="00792D63" w:rsidRDefault="00792D63">
      <w:pPr>
        <w:pStyle w:val="CGBodyText"/>
      </w:pPr>
      <w:r>
        <w:t xml:space="preserve">This section of the </w:t>
      </w:r>
      <w:r w:rsidR="00E23FA7">
        <w:t>Safety</w:t>
      </w:r>
      <w:r>
        <w:t xml:space="preserve"> Management Plan (</w:t>
      </w:r>
      <w:r w:rsidR="00D75163">
        <w:t>S</w:t>
      </w:r>
      <w:r>
        <w:t>MP)</w:t>
      </w:r>
      <w:r w:rsidR="008924D3">
        <w:t xml:space="preserve"> and Event Plan</w:t>
      </w:r>
      <w:r>
        <w:t xml:space="preserve"> lists each stage of the event, and details:</w:t>
      </w:r>
    </w:p>
    <w:p w:rsidR="00792D63" w:rsidRDefault="00792D63" w:rsidP="00320D0E">
      <w:pPr>
        <w:pStyle w:val="CGBodyText"/>
        <w:numPr>
          <w:ilvl w:val="0"/>
          <w:numId w:val="5"/>
        </w:numPr>
      </w:pPr>
      <w:r>
        <w:t>Stage Discipline</w:t>
      </w:r>
    </w:p>
    <w:p w:rsidR="00792D63" w:rsidRDefault="00792D63" w:rsidP="00320D0E">
      <w:pPr>
        <w:pStyle w:val="CGBodyText"/>
        <w:numPr>
          <w:ilvl w:val="0"/>
          <w:numId w:val="5"/>
        </w:numPr>
      </w:pPr>
      <w:r>
        <w:t>Stage Distance</w:t>
      </w:r>
    </w:p>
    <w:p w:rsidR="00792D63" w:rsidRDefault="00792D63" w:rsidP="00320D0E">
      <w:pPr>
        <w:pStyle w:val="CGBodyText"/>
        <w:numPr>
          <w:ilvl w:val="0"/>
          <w:numId w:val="5"/>
        </w:numPr>
      </w:pPr>
      <w:r>
        <w:t>Stage Location / Area</w:t>
      </w:r>
    </w:p>
    <w:p w:rsidR="00792D63" w:rsidRDefault="00792D63">
      <w:pPr>
        <w:pStyle w:val="CGBodyText"/>
      </w:pPr>
      <w:r>
        <w:t>For each stage, known hazards are addressed. For each hazard, the following information is presented:</w:t>
      </w:r>
    </w:p>
    <w:p w:rsidR="00792D63" w:rsidRDefault="00792D63" w:rsidP="00320D0E">
      <w:pPr>
        <w:pStyle w:val="CGBodyText"/>
        <w:numPr>
          <w:ilvl w:val="0"/>
          <w:numId w:val="5"/>
        </w:numPr>
      </w:pPr>
      <w:r>
        <w:t>Hazard Type</w:t>
      </w:r>
    </w:p>
    <w:p w:rsidR="00792D63" w:rsidRDefault="00792D63" w:rsidP="00320D0E">
      <w:pPr>
        <w:pStyle w:val="CGBodyText"/>
        <w:numPr>
          <w:ilvl w:val="0"/>
          <w:numId w:val="5"/>
        </w:numPr>
      </w:pPr>
      <w:r>
        <w:t>Hazard Location</w:t>
      </w:r>
    </w:p>
    <w:p w:rsidR="00792D63" w:rsidRDefault="00792D63" w:rsidP="00320D0E">
      <w:pPr>
        <w:pStyle w:val="CGBodyText"/>
        <w:numPr>
          <w:ilvl w:val="0"/>
          <w:numId w:val="5"/>
        </w:numPr>
      </w:pPr>
      <w:r>
        <w:t>Hazard Mitigation Measures</w:t>
      </w:r>
    </w:p>
    <w:p w:rsidR="00792D63" w:rsidRDefault="00792D63" w:rsidP="00320D0E">
      <w:pPr>
        <w:pStyle w:val="CGBodyText"/>
        <w:numPr>
          <w:ilvl w:val="0"/>
          <w:numId w:val="5"/>
        </w:numPr>
      </w:pPr>
      <w:r>
        <w:t>References to further information</w:t>
      </w:r>
    </w:p>
    <w:p w:rsidR="0098661E" w:rsidRPr="00C926BB" w:rsidRDefault="0098661E" w:rsidP="0098661E">
      <w:pPr>
        <w:pStyle w:val="CGBodyText"/>
        <w:rPr>
          <w:i/>
        </w:rPr>
      </w:pPr>
      <w:r w:rsidRPr="00C926BB">
        <w:rPr>
          <w:i/>
        </w:rPr>
        <w:t>Event Notes</w:t>
      </w:r>
    </w:p>
    <w:p w:rsidR="0098661E" w:rsidRDefault="0098661E" w:rsidP="0098661E">
      <w:pPr>
        <w:pStyle w:val="CGBodyText"/>
      </w:pPr>
      <w:r>
        <w:t>Description of the course including:</w:t>
      </w:r>
    </w:p>
    <w:p w:rsidR="0098661E" w:rsidRDefault="0098661E" w:rsidP="00320D0E">
      <w:pPr>
        <w:pStyle w:val="CGBodyText"/>
        <w:numPr>
          <w:ilvl w:val="0"/>
          <w:numId w:val="5"/>
        </w:numPr>
      </w:pPr>
      <w:r>
        <w:t>Access / Entry points</w:t>
      </w:r>
    </w:p>
    <w:p w:rsidR="0098661E" w:rsidRPr="005B65C6" w:rsidRDefault="0098661E" w:rsidP="00320D0E">
      <w:pPr>
        <w:pStyle w:val="CGBodyText"/>
        <w:numPr>
          <w:ilvl w:val="0"/>
          <w:numId w:val="5"/>
        </w:numPr>
      </w:pPr>
      <w:r>
        <w:t>Navigation commentary</w:t>
      </w:r>
    </w:p>
    <w:tbl>
      <w:tblPr>
        <w:tblW w:w="6520" w:type="dxa"/>
        <w:tblInd w:w="322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A0" w:firstRow="1" w:lastRow="0" w:firstColumn="1" w:lastColumn="0" w:noHBand="0" w:noVBand="0"/>
      </w:tblPr>
      <w:tblGrid>
        <w:gridCol w:w="1559"/>
        <w:gridCol w:w="4961"/>
      </w:tblGrid>
      <w:tr w:rsidR="0098661E">
        <w:trPr>
          <w:tblHeader/>
        </w:trPr>
        <w:tc>
          <w:tcPr>
            <w:tcW w:w="1559" w:type="dxa"/>
            <w:shd w:val="clear" w:color="auto" w:fill="000080"/>
          </w:tcPr>
          <w:p w:rsidR="0098661E" w:rsidRDefault="0098661E" w:rsidP="0098661E">
            <w:pPr>
              <w:pStyle w:val="cgtableheading"/>
              <w:spacing w:before="60" w:after="60"/>
              <w:ind w:left="-18"/>
              <w:rPr>
                <w:noProof/>
              </w:rPr>
            </w:pPr>
            <w:r>
              <w:t>Breakdown</w:t>
            </w:r>
          </w:p>
        </w:tc>
        <w:tc>
          <w:tcPr>
            <w:tcW w:w="4961" w:type="dxa"/>
            <w:shd w:val="clear" w:color="auto" w:fill="000080"/>
          </w:tcPr>
          <w:p w:rsidR="0098661E" w:rsidRDefault="0098661E" w:rsidP="0098661E">
            <w:pPr>
              <w:pStyle w:val="cgtableheading"/>
              <w:spacing w:before="60" w:after="60"/>
              <w:ind w:left="-18"/>
            </w:pPr>
            <w:r>
              <w:t>Details:</w:t>
            </w:r>
          </w:p>
        </w:tc>
      </w:tr>
      <w:tr w:rsidR="009F6B1D">
        <w:tc>
          <w:tcPr>
            <w:tcW w:w="1559" w:type="dxa"/>
            <w:shd w:val="pct10" w:color="auto" w:fill="auto"/>
          </w:tcPr>
          <w:p w:rsidR="009F6B1D" w:rsidRDefault="009F6B1D" w:rsidP="0098661E">
            <w:pPr>
              <w:pStyle w:val="cgtabletext0"/>
              <w:rPr>
                <w:b/>
                <w:bCs/>
                <w:sz w:val="18"/>
              </w:rPr>
            </w:pPr>
            <w:r>
              <w:rPr>
                <w:b/>
                <w:bCs/>
                <w:sz w:val="18"/>
              </w:rPr>
              <w:t>Discipline</w:t>
            </w:r>
          </w:p>
        </w:tc>
        <w:tc>
          <w:tcPr>
            <w:tcW w:w="4961" w:type="dxa"/>
            <w:shd w:val="pct10" w:color="auto" w:fill="auto"/>
          </w:tcPr>
          <w:p w:rsidR="009F6B1D" w:rsidRDefault="00831D2C" w:rsidP="009F6B1D">
            <w:pPr>
              <w:pStyle w:val="cgtabletext0"/>
              <w:rPr>
                <w:sz w:val="18"/>
              </w:rPr>
            </w:pPr>
            <w:r>
              <w:rPr>
                <w:sz w:val="18"/>
              </w:rPr>
              <w:t>Mountain Run</w:t>
            </w:r>
          </w:p>
        </w:tc>
      </w:tr>
      <w:tr w:rsidR="009F6B1D">
        <w:tc>
          <w:tcPr>
            <w:tcW w:w="1559" w:type="dxa"/>
            <w:shd w:val="pct10" w:color="auto" w:fill="auto"/>
          </w:tcPr>
          <w:p w:rsidR="009F6B1D" w:rsidRDefault="009F6B1D" w:rsidP="0098661E">
            <w:pPr>
              <w:pStyle w:val="cgtabletext0"/>
              <w:rPr>
                <w:b/>
                <w:bCs/>
                <w:sz w:val="18"/>
              </w:rPr>
            </w:pPr>
            <w:r>
              <w:rPr>
                <w:b/>
                <w:bCs/>
                <w:sz w:val="18"/>
              </w:rPr>
              <w:t>Distance</w:t>
            </w:r>
          </w:p>
        </w:tc>
        <w:tc>
          <w:tcPr>
            <w:tcW w:w="4961" w:type="dxa"/>
            <w:shd w:val="pct10" w:color="auto" w:fill="auto"/>
          </w:tcPr>
          <w:p w:rsidR="00AA0E44" w:rsidRDefault="002518E3" w:rsidP="009F6B1D">
            <w:pPr>
              <w:pStyle w:val="cgtabletext0"/>
              <w:rPr>
                <w:sz w:val="18"/>
              </w:rPr>
            </w:pPr>
            <w:r>
              <w:rPr>
                <w:sz w:val="18"/>
              </w:rPr>
              <w:t>Day 1 50</w:t>
            </w:r>
            <w:r w:rsidR="00124D57">
              <w:rPr>
                <w:sz w:val="18"/>
              </w:rPr>
              <w:t>km</w:t>
            </w:r>
          </w:p>
          <w:p w:rsidR="00AA0E44" w:rsidRDefault="00124D57" w:rsidP="00AA0E44">
            <w:pPr>
              <w:pStyle w:val="cgtabletext0"/>
              <w:rPr>
                <w:sz w:val="18"/>
              </w:rPr>
            </w:pPr>
            <w:r>
              <w:rPr>
                <w:sz w:val="18"/>
              </w:rPr>
              <w:t>Day 2 33</w:t>
            </w:r>
            <w:r w:rsidR="00831D2C">
              <w:rPr>
                <w:sz w:val="18"/>
              </w:rPr>
              <w:t>km</w:t>
            </w:r>
            <w:r w:rsidR="00900335">
              <w:rPr>
                <w:sz w:val="18"/>
              </w:rPr>
              <w:t>.</w:t>
            </w:r>
          </w:p>
          <w:p w:rsidR="009F6B1D" w:rsidRDefault="00124D57" w:rsidP="00AA0E44">
            <w:pPr>
              <w:pStyle w:val="cgtabletext0"/>
              <w:rPr>
                <w:sz w:val="18"/>
              </w:rPr>
            </w:pPr>
            <w:r>
              <w:rPr>
                <w:sz w:val="18"/>
              </w:rPr>
              <w:t>Day 3 25km</w:t>
            </w:r>
          </w:p>
        </w:tc>
      </w:tr>
      <w:tr w:rsidR="009F6B1D">
        <w:tc>
          <w:tcPr>
            <w:tcW w:w="1559" w:type="dxa"/>
            <w:shd w:val="pct10" w:color="auto" w:fill="auto"/>
          </w:tcPr>
          <w:p w:rsidR="009F6B1D" w:rsidRDefault="009F6B1D" w:rsidP="0098661E">
            <w:pPr>
              <w:pStyle w:val="cgtabletext0"/>
              <w:rPr>
                <w:b/>
                <w:bCs/>
                <w:sz w:val="18"/>
              </w:rPr>
            </w:pPr>
            <w:r>
              <w:rPr>
                <w:b/>
                <w:bCs/>
                <w:sz w:val="18"/>
              </w:rPr>
              <w:t>Location / Area</w:t>
            </w:r>
          </w:p>
        </w:tc>
        <w:tc>
          <w:tcPr>
            <w:tcW w:w="4961" w:type="dxa"/>
            <w:shd w:val="pct10" w:color="auto" w:fill="auto"/>
          </w:tcPr>
          <w:p w:rsidR="00AA0E44" w:rsidRDefault="00124D57" w:rsidP="009F6B1D">
            <w:pPr>
              <w:pStyle w:val="cgtabletext0"/>
              <w:rPr>
                <w:sz w:val="18"/>
                <w:szCs w:val="18"/>
              </w:rPr>
            </w:pPr>
            <w:r w:rsidRPr="00B13FE3">
              <w:rPr>
                <w:sz w:val="18"/>
                <w:szCs w:val="18"/>
              </w:rPr>
              <w:t>Day 1 Event start</w:t>
            </w:r>
            <w:r w:rsidR="00AA0E44">
              <w:rPr>
                <w:sz w:val="18"/>
                <w:szCs w:val="18"/>
              </w:rPr>
              <w:t xml:space="preserve">s at the gates at the end of </w:t>
            </w:r>
            <w:r w:rsidRPr="00B13FE3">
              <w:rPr>
                <w:sz w:val="18"/>
                <w:szCs w:val="18"/>
              </w:rPr>
              <w:t>Muritai Rd</w:t>
            </w:r>
            <w:r w:rsidR="00614362">
              <w:rPr>
                <w:sz w:val="18"/>
                <w:szCs w:val="18"/>
              </w:rPr>
              <w:t>,</w:t>
            </w:r>
            <w:r w:rsidRPr="00B13FE3">
              <w:rPr>
                <w:sz w:val="18"/>
                <w:szCs w:val="18"/>
              </w:rPr>
              <w:t xml:space="preserve"> Eastbourne</w:t>
            </w:r>
            <w:r w:rsidR="00614362">
              <w:rPr>
                <w:sz w:val="18"/>
                <w:szCs w:val="18"/>
              </w:rPr>
              <w:t>,</w:t>
            </w:r>
            <w:r w:rsidRPr="00B13FE3">
              <w:rPr>
                <w:sz w:val="18"/>
                <w:szCs w:val="18"/>
              </w:rPr>
              <w:t xml:space="preserve"> and finishes at </w:t>
            </w:r>
            <w:r w:rsidR="002518E3">
              <w:rPr>
                <w:sz w:val="18"/>
                <w:szCs w:val="18"/>
              </w:rPr>
              <w:t>the edge of Lake Oneke</w:t>
            </w:r>
            <w:r w:rsidRPr="00B13FE3">
              <w:rPr>
                <w:sz w:val="18"/>
                <w:szCs w:val="18"/>
              </w:rPr>
              <w:t xml:space="preserve"> Wairarapa. </w:t>
            </w:r>
          </w:p>
          <w:p w:rsidR="009F6B1D" w:rsidRDefault="00124D57" w:rsidP="009F6B1D">
            <w:pPr>
              <w:pStyle w:val="cgtabletext0"/>
              <w:rPr>
                <w:sz w:val="18"/>
              </w:rPr>
            </w:pPr>
            <w:r w:rsidRPr="00B13FE3">
              <w:rPr>
                <w:sz w:val="18"/>
                <w:szCs w:val="18"/>
              </w:rPr>
              <w:t xml:space="preserve">Day 2: </w:t>
            </w:r>
            <w:r w:rsidR="009F6B1D" w:rsidRPr="00B13FE3">
              <w:rPr>
                <w:sz w:val="18"/>
                <w:szCs w:val="18"/>
              </w:rPr>
              <w:t xml:space="preserve">Event start </w:t>
            </w:r>
            <w:r w:rsidR="00831D2C" w:rsidRPr="00B13FE3">
              <w:rPr>
                <w:sz w:val="18"/>
                <w:szCs w:val="18"/>
              </w:rPr>
              <w:t xml:space="preserve">is at the mouth of the </w:t>
            </w:r>
            <w:r w:rsidR="00B42BF5" w:rsidRPr="00B13FE3">
              <w:rPr>
                <w:sz w:val="18"/>
                <w:szCs w:val="18"/>
              </w:rPr>
              <w:t>Mangatoetoe</w:t>
            </w:r>
            <w:r w:rsidR="00831D2C" w:rsidRPr="00B13FE3">
              <w:rPr>
                <w:sz w:val="18"/>
                <w:szCs w:val="18"/>
              </w:rPr>
              <w:t xml:space="preserve"> </w:t>
            </w:r>
            <w:r w:rsidR="00D22FBA" w:rsidRPr="00B13FE3">
              <w:rPr>
                <w:sz w:val="18"/>
                <w:szCs w:val="18"/>
              </w:rPr>
              <w:t xml:space="preserve">River. </w:t>
            </w:r>
            <w:r w:rsidR="009F6B1D" w:rsidRPr="00B13FE3">
              <w:rPr>
                <w:sz w:val="18"/>
                <w:szCs w:val="18"/>
              </w:rPr>
              <w:t>This</w:t>
            </w:r>
            <w:r w:rsidR="009F6B1D">
              <w:rPr>
                <w:sz w:val="18"/>
              </w:rPr>
              <w:t xml:space="preserve"> location is </w:t>
            </w:r>
            <w:r w:rsidR="00831D2C">
              <w:rPr>
                <w:sz w:val="18"/>
              </w:rPr>
              <w:t xml:space="preserve">different to the event base. Competitors will be shuttled to this location either by their own support crew or by vehicles organized by the Event </w:t>
            </w:r>
            <w:r w:rsidR="00AA0E44">
              <w:rPr>
                <w:sz w:val="18"/>
              </w:rPr>
              <w:t>o</w:t>
            </w:r>
            <w:r w:rsidR="00831D2C">
              <w:rPr>
                <w:sz w:val="18"/>
              </w:rPr>
              <w:t>rganisers.</w:t>
            </w:r>
          </w:p>
          <w:p w:rsidR="00B42BF5" w:rsidRDefault="00B42BF5" w:rsidP="00B42BF5">
            <w:pPr>
              <w:pStyle w:val="cgtabletext0"/>
              <w:rPr>
                <w:sz w:val="18"/>
              </w:rPr>
            </w:pPr>
            <w:r>
              <w:rPr>
                <w:sz w:val="18"/>
              </w:rPr>
              <w:t xml:space="preserve">The race finish is at the </w:t>
            </w:r>
            <w:r w:rsidR="00AA0E44">
              <w:rPr>
                <w:sz w:val="18"/>
              </w:rPr>
              <w:t xml:space="preserve">Putangirua Pinnacles </w:t>
            </w:r>
            <w:r>
              <w:rPr>
                <w:sz w:val="18"/>
              </w:rPr>
              <w:t xml:space="preserve">camping area / carpark </w:t>
            </w:r>
            <w:r w:rsidR="00124D57">
              <w:rPr>
                <w:sz w:val="18"/>
              </w:rPr>
              <w:t xml:space="preserve"> Day 3 starts at </w:t>
            </w:r>
            <w:r w:rsidR="00AA0E44">
              <w:rPr>
                <w:sz w:val="18"/>
              </w:rPr>
              <w:t xml:space="preserve">the </w:t>
            </w:r>
            <w:r w:rsidR="00124D57">
              <w:rPr>
                <w:sz w:val="18"/>
              </w:rPr>
              <w:t>Pinnacles car park and ends at Waikuku Lodge.</w:t>
            </w:r>
          </w:p>
          <w:p w:rsidR="00144A96" w:rsidRDefault="00144A96" w:rsidP="00144A96">
            <w:pPr>
              <w:pStyle w:val="cgtabletext0"/>
              <w:rPr>
                <w:sz w:val="18"/>
              </w:rPr>
            </w:pPr>
            <w:r>
              <w:rPr>
                <w:b/>
                <w:sz w:val="18"/>
              </w:rPr>
              <w:t>NOTE:</w:t>
            </w:r>
            <w:r>
              <w:rPr>
                <w:sz w:val="18"/>
              </w:rPr>
              <w:t xml:space="preserve">  Competitors will be issued with a topographical map of the course</w:t>
            </w:r>
            <w:r w:rsidR="00AA0E44">
              <w:rPr>
                <w:sz w:val="18"/>
              </w:rPr>
              <w:t xml:space="preserve"> and detailed course notes</w:t>
            </w:r>
            <w:r>
              <w:rPr>
                <w:sz w:val="18"/>
              </w:rPr>
              <w:t xml:space="preserve">. Competitors are required to carry the map </w:t>
            </w:r>
            <w:r w:rsidR="00AA0E44">
              <w:rPr>
                <w:sz w:val="18"/>
              </w:rPr>
              <w:t xml:space="preserve">and notes </w:t>
            </w:r>
            <w:r>
              <w:rPr>
                <w:sz w:val="18"/>
              </w:rPr>
              <w:t>with them at all times.</w:t>
            </w:r>
          </w:p>
        </w:tc>
      </w:tr>
    </w:tbl>
    <w:p w:rsidR="0098661E" w:rsidRDefault="0098661E" w:rsidP="0098661E">
      <w:pPr>
        <w:pStyle w:val="CGBodyText"/>
        <w:ind w:left="0"/>
      </w:pPr>
    </w:p>
    <w:p w:rsidR="0098661E" w:rsidRDefault="0098661E" w:rsidP="0098661E">
      <w:pPr>
        <w:pStyle w:val="CGBullet1"/>
        <w:numPr>
          <w:ilvl w:val="0"/>
          <w:numId w:val="0"/>
        </w:numPr>
        <w:ind w:left="3240" w:hanging="173"/>
        <w:rPr>
          <w:i/>
        </w:rPr>
      </w:pPr>
      <w:r w:rsidRPr="00C926BB">
        <w:rPr>
          <w:i/>
        </w:rPr>
        <w:t>Event Hazards</w:t>
      </w:r>
    </w:p>
    <w:p w:rsidR="00174218" w:rsidRDefault="00867075" w:rsidP="0098661E">
      <w:pPr>
        <w:pStyle w:val="CGBodyText"/>
      </w:pPr>
      <w:r>
        <w:t xml:space="preserve">This event uses </w:t>
      </w:r>
      <w:r w:rsidR="00D4661E">
        <w:t>land that is</w:t>
      </w:r>
      <w:r w:rsidR="00174218">
        <w:t xml:space="preserve"> rugged and varies from well formed track through to boulders and rocks. While the highest </w:t>
      </w:r>
      <w:r w:rsidR="00C43471">
        <w:t>point of the race is less than 8</w:t>
      </w:r>
      <w:r w:rsidR="00174218">
        <w:t>00m above sea level some parts of the event are</w:t>
      </w:r>
      <w:r w:rsidR="00D4661E">
        <w:t xml:space="preserve"> held over terrain that is very</w:t>
      </w:r>
      <w:r w:rsidR="00174218">
        <w:t xml:space="preserve"> steep. Participants will b</w:t>
      </w:r>
      <w:r w:rsidR="00C43471">
        <w:t>e required to cross / follow 4</w:t>
      </w:r>
      <w:r w:rsidR="00174218">
        <w:t xml:space="preserve"> wate</w:t>
      </w:r>
      <w:r w:rsidR="00C43471">
        <w:t>rways during the event (Mangato</w:t>
      </w:r>
      <w:r w:rsidR="009F2B58">
        <w:t>etoe</w:t>
      </w:r>
      <w:r w:rsidR="00174218">
        <w:t xml:space="preserve"> Stream</w:t>
      </w:r>
      <w:r w:rsidR="00C43471">
        <w:t>, Otakaha Stream, Pararaki and Washpool Creek</w:t>
      </w:r>
      <w:r w:rsidR="00174218">
        <w:t xml:space="preserve">). The event is held in an area that is exposed to the southerly winds and is in a land area that is susceptible to rapid weather changes. The course itself is over a </w:t>
      </w:r>
      <w:r w:rsidR="00174218">
        <w:lastRenderedPageBreak/>
        <w:t>number of tracks and makes use of land areas</w:t>
      </w:r>
      <w:r w:rsidR="00C43471">
        <w:t xml:space="preserve"> and streams</w:t>
      </w:r>
      <w:r w:rsidR="00174218">
        <w:t xml:space="preserve"> that have no defined tracks or markers in place</w:t>
      </w:r>
      <w:r w:rsidR="00C43471">
        <w:t>s</w:t>
      </w:r>
      <w:r w:rsidR="00174218">
        <w:t>.</w:t>
      </w:r>
    </w:p>
    <w:p w:rsidR="0098661E" w:rsidRDefault="00174218" w:rsidP="0098661E">
      <w:pPr>
        <w:pStyle w:val="CGBodyText"/>
      </w:pPr>
      <w:r>
        <w:t>Given this there are a number of event hazards that need to be managed. These are:</w:t>
      </w:r>
    </w:p>
    <w:tbl>
      <w:tblPr>
        <w:tblW w:w="6520" w:type="dxa"/>
        <w:tblInd w:w="322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A0" w:firstRow="1" w:lastRow="0" w:firstColumn="1" w:lastColumn="0" w:noHBand="0" w:noVBand="0"/>
      </w:tblPr>
      <w:tblGrid>
        <w:gridCol w:w="1559"/>
        <w:gridCol w:w="4961"/>
      </w:tblGrid>
      <w:tr w:rsidR="006D1390">
        <w:trPr>
          <w:tblHeader/>
        </w:trPr>
        <w:tc>
          <w:tcPr>
            <w:tcW w:w="1559" w:type="dxa"/>
            <w:shd w:val="clear" w:color="auto" w:fill="000080"/>
          </w:tcPr>
          <w:p w:rsidR="006D1390" w:rsidRDefault="006D1390" w:rsidP="006D1390">
            <w:pPr>
              <w:pStyle w:val="cgtableheading"/>
              <w:spacing w:before="60" w:after="60"/>
              <w:ind w:left="-18"/>
              <w:rPr>
                <w:noProof/>
              </w:rPr>
            </w:pPr>
            <w:r>
              <w:t>Hazard One</w:t>
            </w:r>
          </w:p>
        </w:tc>
        <w:tc>
          <w:tcPr>
            <w:tcW w:w="4961" w:type="dxa"/>
            <w:shd w:val="clear" w:color="auto" w:fill="000080"/>
          </w:tcPr>
          <w:p w:rsidR="006D1390" w:rsidRDefault="006D1390" w:rsidP="006D1390">
            <w:pPr>
              <w:pStyle w:val="cgtableheading"/>
              <w:spacing w:before="60" w:after="60"/>
              <w:ind w:left="-18"/>
            </w:pPr>
            <w:r>
              <w:t>Details:</w:t>
            </w:r>
          </w:p>
        </w:tc>
      </w:tr>
      <w:tr w:rsidR="006D1390">
        <w:tc>
          <w:tcPr>
            <w:tcW w:w="1559" w:type="dxa"/>
            <w:shd w:val="pct10" w:color="auto" w:fill="auto"/>
          </w:tcPr>
          <w:p w:rsidR="006D1390" w:rsidRDefault="006D1390" w:rsidP="006D1390">
            <w:pPr>
              <w:pStyle w:val="cgtabletext0"/>
              <w:rPr>
                <w:b/>
                <w:bCs/>
                <w:sz w:val="18"/>
              </w:rPr>
            </w:pPr>
            <w:r>
              <w:rPr>
                <w:b/>
                <w:bCs/>
                <w:sz w:val="18"/>
              </w:rPr>
              <w:t>Hazard Type</w:t>
            </w:r>
          </w:p>
        </w:tc>
        <w:tc>
          <w:tcPr>
            <w:tcW w:w="4961" w:type="dxa"/>
            <w:shd w:val="pct10" w:color="auto" w:fill="auto"/>
          </w:tcPr>
          <w:p w:rsidR="006D1390" w:rsidRDefault="00174218" w:rsidP="006D1390">
            <w:pPr>
              <w:pStyle w:val="cgtabletext0"/>
              <w:rPr>
                <w:sz w:val="18"/>
              </w:rPr>
            </w:pPr>
            <w:r>
              <w:rPr>
                <w:sz w:val="18"/>
              </w:rPr>
              <w:t>Navigation</w:t>
            </w:r>
          </w:p>
        </w:tc>
      </w:tr>
      <w:tr w:rsidR="006D1390">
        <w:tc>
          <w:tcPr>
            <w:tcW w:w="1559" w:type="dxa"/>
            <w:shd w:val="pct10" w:color="auto" w:fill="auto"/>
          </w:tcPr>
          <w:p w:rsidR="006D1390" w:rsidRDefault="006D1390" w:rsidP="006D1390">
            <w:pPr>
              <w:pStyle w:val="cgtabletext0"/>
              <w:rPr>
                <w:b/>
                <w:bCs/>
                <w:sz w:val="18"/>
              </w:rPr>
            </w:pPr>
            <w:r>
              <w:rPr>
                <w:b/>
                <w:bCs/>
                <w:sz w:val="18"/>
              </w:rPr>
              <w:t>Location</w:t>
            </w:r>
          </w:p>
        </w:tc>
        <w:tc>
          <w:tcPr>
            <w:tcW w:w="4961" w:type="dxa"/>
            <w:shd w:val="pct10" w:color="auto" w:fill="auto"/>
          </w:tcPr>
          <w:p w:rsidR="00B13FE3" w:rsidRDefault="00B13FE3" w:rsidP="006D1390">
            <w:pPr>
              <w:pStyle w:val="cgtabletext0"/>
              <w:rPr>
                <w:sz w:val="18"/>
              </w:rPr>
            </w:pPr>
            <w:r>
              <w:rPr>
                <w:sz w:val="18"/>
              </w:rPr>
              <w:t>Day 1</w:t>
            </w:r>
          </w:p>
          <w:p w:rsidR="00B13FE3" w:rsidRDefault="00B13FE3" w:rsidP="006D1390">
            <w:pPr>
              <w:pStyle w:val="cgtabletext0"/>
              <w:rPr>
                <w:sz w:val="18"/>
              </w:rPr>
            </w:pPr>
            <w:r>
              <w:rPr>
                <w:sz w:val="18"/>
              </w:rPr>
              <w:t xml:space="preserve">Head of </w:t>
            </w:r>
            <w:r w:rsidR="009F2B58">
              <w:rPr>
                <w:sz w:val="18"/>
              </w:rPr>
              <w:t>Orongorongo</w:t>
            </w:r>
            <w:r>
              <w:rPr>
                <w:sz w:val="18"/>
              </w:rPr>
              <w:t xml:space="preserve"> Valley</w:t>
            </w:r>
          </w:p>
          <w:p w:rsidR="00B13FE3" w:rsidRDefault="00B13FE3" w:rsidP="006D1390">
            <w:pPr>
              <w:pStyle w:val="cgtabletext0"/>
              <w:rPr>
                <w:sz w:val="18"/>
              </w:rPr>
            </w:pPr>
            <w:r>
              <w:rPr>
                <w:sz w:val="18"/>
              </w:rPr>
              <w:t>5 Mile Track</w:t>
            </w:r>
          </w:p>
          <w:p w:rsidR="00B13FE3" w:rsidRDefault="00B13FE3" w:rsidP="006D1390">
            <w:pPr>
              <w:pStyle w:val="cgtabletext0"/>
              <w:rPr>
                <w:sz w:val="18"/>
              </w:rPr>
            </w:pPr>
          </w:p>
          <w:p w:rsidR="006D1390" w:rsidRDefault="00B13FE3" w:rsidP="006D1390">
            <w:pPr>
              <w:pStyle w:val="cgtabletext0"/>
              <w:rPr>
                <w:sz w:val="18"/>
              </w:rPr>
            </w:pPr>
            <w:r>
              <w:rPr>
                <w:sz w:val="18"/>
              </w:rPr>
              <w:t>Day 2</w:t>
            </w:r>
          </w:p>
          <w:p w:rsidR="00174218" w:rsidRDefault="00B42BF5" w:rsidP="00C43471">
            <w:pPr>
              <w:pStyle w:val="cgtabletext0"/>
              <w:numPr>
                <w:ilvl w:val="0"/>
                <w:numId w:val="8"/>
              </w:numPr>
              <w:rPr>
                <w:sz w:val="18"/>
              </w:rPr>
            </w:pPr>
            <w:r>
              <w:rPr>
                <w:sz w:val="18"/>
              </w:rPr>
              <w:t>The exit of Mangatoetoe stream into undulation #1</w:t>
            </w:r>
          </w:p>
          <w:p w:rsidR="00B42BF5" w:rsidRDefault="00B42BF5" w:rsidP="00C43471">
            <w:pPr>
              <w:pStyle w:val="cgtabletext0"/>
              <w:numPr>
                <w:ilvl w:val="0"/>
                <w:numId w:val="8"/>
              </w:numPr>
              <w:rPr>
                <w:sz w:val="18"/>
              </w:rPr>
            </w:pPr>
            <w:r>
              <w:rPr>
                <w:sz w:val="18"/>
              </w:rPr>
              <w:t>At Kawakawa Hut</w:t>
            </w:r>
          </w:p>
          <w:p w:rsidR="00B42BF5" w:rsidRDefault="00B42BF5" w:rsidP="00C43471">
            <w:pPr>
              <w:pStyle w:val="cgtabletext0"/>
              <w:numPr>
                <w:ilvl w:val="0"/>
                <w:numId w:val="8"/>
              </w:numPr>
              <w:rPr>
                <w:sz w:val="18"/>
              </w:rPr>
            </w:pPr>
            <w:r>
              <w:rPr>
                <w:sz w:val="18"/>
              </w:rPr>
              <w:t>In stream near Washp</w:t>
            </w:r>
            <w:r w:rsidR="009F2B58">
              <w:rPr>
                <w:sz w:val="18"/>
              </w:rPr>
              <w:t>o</w:t>
            </w:r>
            <w:r>
              <w:rPr>
                <w:sz w:val="18"/>
              </w:rPr>
              <w:t>ol Hut.</w:t>
            </w:r>
          </w:p>
          <w:p w:rsidR="00B13FE3" w:rsidRDefault="00B13FE3" w:rsidP="00B13FE3">
            <w:pPr>
              <w:pStyle w:val="cgtabletext0"/>
              <w:rPr>
                <w:sz w:val="18"/>
              </w:rPr>
            </w:pPr>
          </w:p>
          <w:p w:rsidR="00B13FE3" w:rsidRDefault="00B13FE3" w:rsidP="00B13FE3">
            <w:pPr>
              <w:pStyle w:val="cgtabletext0"/>
              <w:rPr>
                <w:sz w:val="18"/>
              </w:rPr>
            </w:pPr>
            <w:r>
              <w:rPr>
                <w:sz w:val="18"/>
              </w:rPr>
              <w:t>Day 3</w:t>
            </w:r>
          </w:p>
          <w:p w:rsidR="00B13FE3" w:rsidRPr="00C43471" w:rsidRDefault="00B13FE3" w:rsidP="00B13FE3">
            <w:pPr>
              <w:pStyle w:val="cgtabletext0"/>
              <w:numPr>
                <w:ilvl w:val="0"/>
                <w:numId w:val="17"/>
              </w:numPr>
              <w:rPr>
                <w:sz w:val="18"/>
              </w:rPr>
            </w:pPr>
            <w:r>
              <w:rPr>
                <w:sz w:val="18"/>
              </w:rPr>
              <w:t>Pinnacles Car Park</w:t>
            </w:r>
          </w:p>
        </w:tc>
      </w:tr>
      <w:tr w:rsidR="006D1390">
        <w:tc>
          <w:tcPr>
            <w:tcW w:w="1559" w:type="dxa"/>
            <w:shd w:val="pct10" w:color="auto" w:fill="auto"/>
          </w:tcPr>
          <w:p w:rsidR="006D1390" w:rsidRDefault="006D1390" w:rsidP="006D1390">
            <w:pPr>
              <w:pStyle w:val="cgtabletext0"/>
              <w:rPr>
                <w:b/>
                <w:bCs/>
                <w:sz w:val="18"/>
              </w:rPr>
            </w:pPr>
            <w:r>
              <w:rPr>
                <w:b/>
                <w:bCs/>
                <w:sz w:val="18"/>
              </w:rPr>
              <w:t>Hazard Mitigation Measures</w:t>
            </w:r>
          </w:p>
        </w:tc>
        <w:tc>
          <w:tcPr>
            <w:tcW w:w="4961" w:type="dxa"/>
            <w:shd w:val="pct10" w:color="auto" w:fill="auto"/>
          </w:tcPr>
          <w:p w:rsidR="00C072DC" w:rsidRDefault="00C072DC" w:rsidP="00C072DC">
            <w:pPr>
              <w:pStyle w:val="cgtabletext0"/>
              <w:rPr>
                <w:sz w:val="18"/>
              </w:rPr>
            </w:pPr>
            <w:r>
              <w:rPr>
                <w:sz w:val="18"/>
              </w:rPr>
              <w:t>Measures to mitigate this risk include:</w:t>
            </w:r>
          </w:p>
          <w:p w:rsidR="002518E3" w:rsidRPr="002518E3" w:rsidRDefault="000A6D42" w:rsidP="002518E3">
            <w:pPr>
              <w:pStyle w:val="cgtabletext0"/>
              <w:numPr>
                <w:ilvl w:val="0"/>
                <w:numId w:val="9"/>
              </w:numPr>
              <w:rPr>
                <w:sz w:val="18"/>
              </w:rPr>
            </w:pPr>
            <w:r>
              <w:rPr>
                <w:sz w:val="18"/>
              </w:rPr>
              <w:t xml:space="preserve">Maps. </w:t>
            </w:r>
            <w:r w:rsidR="00174218">
              <w:rPr>
                <w:sz w:val="18"/>
              </w:rPr>
              <w:t>All event participants will be provided with (colour) course maps</w:t>
            </w:r>
            <w:r>
              <w:rPr>
                <w:sz w:val="18"/>
              </w:rPr>
              <w:t xml:space="preserve"> that detail the whole of the mountain run.</w:t>
            </w:r>
          </w:p>
          <w:p w:rsidR="00145D0B" w:rsidRDefault="00145D0B" w:rsidP="00320D0E">
            <w:pPr>
              <w:pStyle w:val="cgtabletext0"/>
              <w:numPr>
                <w:ilvl w:val="0"/>
                <w:numId w:val="9"/>
              </w:numPr>
              <w:rPr>
                <w:sz w:val="18"/>
              </w:rPr>
            </w:pPr>
            <w:r>
              <w:rPr>
                <w:sz w:val="18"/>
              </w:rPr>
              <w:t>All participants will be required to carry a compass and be required to know how to use it.</w:t>
            </w:r>
          </w:p>
          <w:p w:rsidR="00C43111" w:rsidRDefault="00C43111" w:rsidP="00320D0E">
            <w:pPr>
              <w:pStyle w:val="cgtabletext0"/>
              <w:numPr>
                <w:ilvl w:val="0"/>
                <w:numId w:val="9"/>
              </w:numPr>
              <w:rPr>
                <w:sz w:val="18"/>
              </w:rPr>
            </w:pPr>
            <w:r>
              <w:rPr>
                <w:sz w:val="18"/>
              </w:rPr>
              <w:t>All participants will be required to carry a whistle to attract the attention of other competitors or marshals should they</w:t>
            </w:r>
            <w:r w:rsidRPr="00C43111">
              <w:rPr>
                <w:sz w:val="18"/>
                <w:lang w:val="en-NZ"/>
              </w:rPr>
              <w:t xml:space="preserve"> loose</w:t>
            </w:r>
            <w:r>
              <w:rPr>
                <w:sz w:val="18"/>
              </w:rPr>
              <w:t xml:space="preserve"> the track. </w:t>
            </w:r>
          </w:p>
          <w:p w:rsidR="002518E3" w:rsidRDefault="002518E3" w:rsidP="00320D0E">
            <w:pPr>
              <w:pStyle w:val="cgtabletext0"/>
              <w:numPr>
                <w:ilvl w:val="0"/>
                <w:numId w:val="9"/>
              </w:numPr>
              <w:rPr>
                <w:sz w:val="18"/>
              </w:rPr>
            </w:pPr>
            <w:r>
              <w:rPr>
                <w:sz w:val="18"/>
              </w:rPr>
              <w:t>Each participant will have a gps tracker.</w:t>
            </w:r>
          </w:p>
          <w:p w:rsidR="00CC11D2" w:rsidRDefault="00CC11D2" w:rsidP="00CC11D2">
            <w:pPr>
              <w:pStyle w:val="cgtabletext0"/>
              <w:numPr>
                <w:ilvl w:val="0"/>
                <w:numId w:val="9"/>
              </w:numPr>
              <w:rPr>
                <w:sz w:val="18"/>
              </w:rPr>
            </w:pPr>
            <w:r>
              <w:rPr>
                <w:sz w:val="18"/>
              </w:rPr>
              <w:t>Provision of Safety Management Plan (this document)</w:t>
            </w:r>
          </w:p>
          <w:p w:rsidR="000A6D42" w:rsidRPr="00124D57" w:rsidRDefault="000A6D42" w:rsidP="00320D0E">
            <w:pPr>
              <w:pStyle w:val="cgtabletext0"/>
              <w:numPr>
                <w:ilvl w:val="0"/>
                <w:numId w:val="9"/>
              </w:numPr>
              <w:rPr>
                <w:sz w:val="18"/>
              </w:rPr>
            </w:pPr>
            <w:r w:rsidRPr="00124D57">
              <w:rPr>
                <w:sz w:val="18"/>
              </w:rPr>
              <w:t xml:space="preserve">Track Marking. The Track marking </w:t>
            </w:r>
            <w:r w:rsidR="00883EA2" w:rsidRPr="00124D57">
              <w:rPr>
                <w:sz w:val="18"/>
              </w:rPr>
              <w:t xml:space="preserve">has been refreshed as at </w:t>
            </w:r>
            <w:r w:rsidR="002518E3">
              <w:rPr>
                <w:sz w:val="18"/>
              </w:rPr>
              <w:t>20 October  2014</w:t>
            </w:r>
            <w:r w:rsidRPr="00124D57">
              <w:rPr>
                <w:sz w:val="18"/>
              </w:rPr>
              <w:t>,.</w:t>
            </w:r>
            <w:r w:rsidR="002A52EA" w:rsidRPr="00124D57">
              <w:rPr>
                <w:sz w:val="18"/>
              </w:rPr>
              <w:t>.</w:t>
            </w:r>
            <w:r w:rsidR="000D504E" w:rsidRPr="00124D57">
              <w:rPr>
                <w:sz w:val="18"/>
              </w:rPr>
              <w:t xml:space="preserve"> </w:t>
            </w:r>
            <w:r w:rsidR="00384E25" w:rsidRPr="00124D57">
              <w:rPr>
                <w:sz w:val="18"/>
              </w:rPr>
              <w:t xml:space="preserve">Additional marking has been laid out on the </w:t>
            </w:r>
            <w:r w:rsidR="002A52EA" w:rsidRPr="00124D57">
              <w:rPr>
                <w:sz w:val="18"/>
              </w:rPr>
              <w:t>course where required</w:t>
            </w:r>
            <w:r w:rsidR="00384E25" w:rsidRPr="00124D57">
              <w:rPr>
                <w:sz w:val="18"/>
              </w:rPr>
              <w:t>.</w:t>
            </w:r>
            <w:r w:rsidR="00124D57" w:rsidRPr="00124D57">
              <w:rPr>
                <w:sz w:val="18"/>
              </w:rPr>
              <w:t xml:space="preserve"> We will remark with extra tape in September</w:t>
            </w:r>
            <w:r w:rsidR="00AA0E44">
              <w:rPr>
                <w:sz w:val="18"/>
              </w:rPr>
              <w:t>/October</w:t>
            </w:r>
            <w:r w:rsidR="002518E3">
              <w:rPr>
                <w:sz w:val="18"/>
              </w:rPr>
              <w:t xml:space="preserve"> 2015.</w:t>
            </w:r>
            <w:r w:rsidR="00124D57" w:rsidRPr="00124D57">
              <w:rPr>
                <w:sz w:val="18"/>
              </w:rPr>
              <w:t>.</w:t>
            </w:r>
          </w:p>
          <w:p w:rsidR="005164F9" w:rsidRPr="00124D57" w:rsidRDefault="00124D57" w:rsidP="005164F9">
            <w:pPr>
              <w:pStyle w:val="cgtabletext0"/>
              <w:rPr>
                <w:sz w:val="18"/>
              </w:rPr>
            </w:pPr>
            <w:r w:rsidRPr="00124D57">
              <w:rPr>
                <w:sz w:val="18"/>
              </w:rPr>
              <w:t>DOC told us last year that they would remark the Aorangi Track.</w:t>
            </w:r>
            <w:r w:rsidR="00AA0E44">
              <w:rPr>
                <w:sz w:val="18"/>
              </w:rPr>
              <w:t xml:space="preserve"> </w:t>
            </w:r>
            <w:r w:rsidR="002C5902">
              <w:rPr>
                <w:sz w:val="18"/>
              </w:rPr>
              <w:t>Jo Hansen DOC Ranger is checking.</w:t>
            </w:r>
          </w:p>
          <w:p w:rsidR="000A6D42" w:rsidRDefault="000A6D42" w:rsidP="00320D0E">
            <w:pPr>
              <w:pStyle w:val="cgtabletext0"/>
              <w:numPr>
                <w:ilvl w:val="0"/>
                <w:numId w:val="9"/>
              </w:numPr>
              <w:rPr>
                <w:sz w:val="18"/>
              </w:rPr>
            </w:pPr>
            <w:r>
              <w:rPr>
                <w:sz w:val="18"/>
              </w:rPr>
              <w:t>Marshals. To assist with navigation, marshals will be placed at the following areas:</w:t>
            </w:r>
          </w:p>
          <w:p w:rsidR="00124D57" w:rsidRDefault="00124D57" w:rsidP="00124D57">
            <w:pPr>
              <w:pStyle w:val="cgtabletext0"/>
              <w:rPr>
                <w:sz w:val="18"/>
              </w:rPr>
            </w:pPr>
            <w:r>
              <w:rPr>
                <w:sz w:val="18"/>
              </w:rPr>
              <w:t>Day 1</w:t>
            </w:r>
          </w:p>
          <w:p w:rsidR="00124D57" w:rsidRDefault="00124D57" w:rsidP="00124D57">
            <w:pPr>
              <w:pStyle w:val="cgtabletext0"/>
              <w:numPr>
                <w:ilvl w:val="1"/>
                <w:numId w:val="9"/>
              </w:numPr>
              <w:rPr>
                <w:sz w:val="18"/>
              </w:rPr>
            </w:pPr>
            <w:r>
              <w:rPr>
                <w:sz w:val="18"/>
              </w:rPr>
              <w:t>Muritai Rd</w:t>
            </w:r>
          </w:p>
          <w:p w:rsidR="00AA0E44" w:rsidRDefault="00AA0E44" w:rsidP="00124D57">
            <w:pPr>
              <w:pStyle w:val="cgtabletext0"/>
              <w:numPr>
                <w:ilvl w:val="1"/>
                <w:numId w:val="9"/>
              </w:numPr>
              <w:rPr>
                <w:sz w:val="18"/>
              </w:rPr>
            </w:pPr>
            <w:r>
              <w:rPr>
                <w:sz w:val="18"/>
              </w:rPr>
              <w:t>Turnoff to marshlands</w:t>
            </w:r>
          </w:p>
          <w:p w:rsidR="00124D57" w:rsidRDefault="00124D57" w:rsidP="00124D57">
            <w:pPr>
              <w:pStyle w:val="cgtabletext0"/>
              <w:numPr>
                <w:ilvl w:val="1"/>
                <w:numId w:val="9"/>
              </w:numPr>
              <w:rPr>
                <w:sz w:val="18"/>
              </w:rPr>
            </w:pPr>
            <w:r>
              <w:rPr>
                <w:sz w:val="18"/>
              </w:rPr>
              <w:t xml:space="preserve">Head of </w:t>
            </w:r>
            <w:r w:rsidR="009F2B58">
              <w:rPr>
                <w:sz w:val="18"/>
              </w:rPr>
              <w:t>Orongorongo</w:t>
            </w:r>
            <w:r>
              <w:rPr>
                <w:sz w:val="18"/>
              </w:rPr>
              <w:t xml:space="preserve"> Valley</w:t>
            </w:r>
          </w:p>
          <w:p w:rsidR="00124D57" w:rsidRDefault="009F2B58" w:rsidP="00124D57">
            <w:pPr>
              <w:pStyle w:val="cgtabletext0"/>
              <w:numPr>
                <w:ilvl w:val="1"/>
                <w:numId w:val="9"/>
              </w:numPr>
              <w:rPr>
                <w:sz w:val="18"/>
              </w:rPr>
            </w:pPr>
            <w:r>
              <w:rPr>
                <w:sz w:val="18"/>
              </w:rPr>
              <w:t>Orongorongo</w:t>
            </w:r>
            <w:r w:rsidR="00124D57">
              <w:rPr>
                <w:sz w:val="18"/>
              </w:rPr>
              <w:t xml:space="preserve"> Valley at base of Mt Mathews track.</w:t>
            </w:r>
          </w:p>
          <w:p w:rsidR="00960973" w:rsidRDefault="002518E3" w:rsidP="00124D57">
            <w:pPr>
              <w:pStyle w:val="cgtabletext0"/>
              <w:numPr>
                <w:ilvl w:val="1"/>
                <w:numId w:val="9"/>
              </w:numPr>
              <w:rPr>
                <w:sz w:val="18"/>
              </w:rPr>
            </w:pPr>
            <w:r>
              <w:rPr>
                <w:sz w:val="18"/>
              </w:rPr>
              <w:t>Lake Oneke</w:t>
            </w:r>
            <w:r w:rsidR="00960973">
              <w:rPr>
                <w:sz w:val="18"/>
              </w:rPr>
              <w:t xml:space="preserve"> finish</w:t>
            </w:r>
          </w:p>
          <w:p w:rsidR="00124D57" w:rsidRDefault="00124D57" w:rsidP="00124D57">
            <w:pPr>
              <w:pStyle w:val="cgtabletext0"/>
              <w:rPr>
                <w:sz w:val="18"/>
              </w:rPr>
            </w:pPr>
          </w:p>
          <w:p w:rsidR="00124D57" w:rsidRDefault="00124D57" w:rsidP="00124D57">
            <w:pPr>
              <w:pStyle w:val="cgtabletext0"/>
              <w:rPr>
                <w:sz w:val="18"/>
              </w:rPr>
            </w:pPr>
            <w:r>
              <w:rPr>
                <w:sz w:val="18"/>
              </w:rPr>
              <w:t>Day 2</w:t>
            </w:r>
          </w:p>
          <w:p w:rsidR="00960973" w:rsidRDefault="00960973" w:rsidP="00960973">
            <w:pPr>
              <w:pStyle w:val="cgtabletext0"/>
              <w:numPr>
                <w:ilvl w:val="1"/>
                <w:numId w:val="9"/>
              </w:numPr>
              <w:rPr>
                <w:sz w:val="18"/>
              </w:rPr>
            </w:pPr>
            <w:r>
              <w:rPr>
                <w:sz w:val="18"/>
              </w:rPr>
              <w:t>Mangatoetoe Valley Start</w:t>
            </w:r>
          </w:p>
          <w:p w:rsidR="00960973" w:rsidRPr="00960973" w:rsidRDefault="00960973" w:rsidP="00960973">
            <w:pPr>
              <w:pStyle w:val="cgtabletext0"/>
              <w:numPr>
                <w:ilvl w:val="1"/>
                <w:numId w:val="9"/>
              </w:numPr>
              <w:rPr>
                <w:sz w:val="18"/>
              </w:rPr>
            </w:pPr>
            <w:r>
              <w:rPr>
                <w:sz w:val="18"/>
              </w:rPr>
              <w:t xml:space="preserve"> Kawakawa Hut</w:t>
            </w:r>
          </w:p>
          <w:p w:rsidR="002A52EA" w:rsidRDefault="009F2B58" w:rsidP="00320D0E">
            <w:pPr>
              <w:pStyle w:val="cgtabletext0"/>
              <w:numPr>
                <w:ilvl w:val="1"/>
                <w:numId w:val="9"/>
              </w:numPr>
              <w:rPr>
                <w:sz w:val="18"/>
              </w:rPr>
            </w:pPr>
            <w:r>
              <w:rPr>
                <w:sz w:val="18"/>
              </w:rPr>
              <w:t>Pararaki</w:t>
            </w:r>
            <w:r w:rsidR="002A52EA">
              <w:rPr>
                <w:sz w:val="18"/>
              </w:rPr>
              <w:t xml:space="preserve"> Hut</w:t>
            </w:r>
          </w:p>
          <w:p w:rsidR="002A52EA" w:rsidRDefault="002A52EA" w:rsidP="00320D0E">
            <w:pPr>
              <w:pStyle w:val="cgtabletext0"/>
              <w:numPr>
                <w:ilvl w:val="1"/>
                <w:numId w:val="9"/>
              </w:numPr>
              <w:rPr>
                <w:sz w:val="18"/>
              </w:rPr>
            </w:pPr>
            <w:r>
              <w:rPr>
                <w:sz w:val="18"/>
              </w:rPr>
              <w:t>Washpool Hut</w:t>
            </w:r>
          </w:p>
          <w:p w:rsidR="00696A12" w:rsidRDefault="002A52EA" w:rsidP="00320D0E">
            <w:pPr>
              <w:pStyle w:val="cgtabletext0"/>
              <w:numPr>
                <w:ilvl w:val="1"/>
                <w:numId w:val="9"/>
              </w:numPr>
              <w:rPr>
                <w:sz w:val="18"/>
              </w:rPr>
            </w:pPr>
            <w:r>
              <w:rPr>
                <w:sz w:val="18"/>
              </w:rPr>
              <w:t>Turn onto Pinnacles Track</w:t>
            </w:r>
          </w:p>
          <w:p w:rsidR="00960973" w:rsidRDefault="00960973" w:rsidP="00320D0E">
            <w:pPr>
              <w:pStyle w:val="cgtabletext0"/>
              <w:numPr>
                <w:ilvl w:val="1"/>
                <w:numId w:val="9"/>
              </w:numPr>
              <w:rPr>
                <w:sz w:val="18"/>
              </w:rPr>
            </w:pPr>
            <w:r>
              <w:rPr>
                <w:sz w:val="18"/>
              </w:rPr>
              <w:t>Pinnacles car Park Finish</w:t>
            </w:r>
          </w:p>
          <w:p w:rsidR="000A6D42" w:rsidRDefault="00696A12" w:rsidP="00696A12">
            <w:pPr>
              <w:pStyle w:val="cgtabletext0"/>
              <w:rPr>
                <w:sz w:val="18"/>
              </w:rPr>
            </w:pPr>
            <w:r>
              <w:rPr>
                <w:sz w:val="18"/>
              </w:rPr>
              <w:t xml:space="preserve">Day 3 </w:t>
            </w:r>
            <w:r w:rsidR="002A52EA">
              <w:rPr>
                <w:sz w:val="18"/>
              </w:rPr>
              <w:t xml:space="preserve"> </w:t>
            </w:r>
          </w:p>
          <w:p w:rsidR="00696A12" w:rsidRDefault="00696A12" w:rsidP="00696A12">
            <w:pPr>
              <w:pStyle w:val="cgtabletext0"/>
              <w:rPr>
                <w:sz w:val="18"/>
              </w:rPr>
            </w:pPr>
          </w:p>
          <w:p w:rsidR="00960973" w:rsidRDefault="00960973" w:rsidP="00960973">
            <w:pPr>
              <w:pStyle w:val="cgtabletext0"/>
              <w:numPr>
                <w:ilvl w:val="1"/>
                <w:numId w:val="9"/>
              </w:numPr>
              <w:rPr>
                <w:sz w:val="18"/>
              </w:rPr>
            </w:pPr>
            <w:r>
              <w:rPr>
                <w:sz w:val="18"/>
              </w:rPr>
              <w:t>Pinnacles Car Park.</w:t>
            </w:r>
          </w:p>
          <w:p w:rsidR="00696A12" w:rsidRPr="00960973" w:rsidRDefault="00960973" w:rsidP="00960973">
            <w:pPr>
              <w:pStyle w:val="cgtabletext0"/>
              <w:numPr>
                <w:ilvl w:val="1"/>
                <w:numId w:val="9"/>
              </w:numPr>
              <w:rPr>
                <w:sz w:val="18"/>
              </w:rPr>
            </w:pPr>
            <w:r>
              <w:rPr>
                <w:sz w:val="18"/>
              </w:rPr>
              <w:t>Base of the main descent</w:t>
            </w:r>
          </w:p>
          <w:p w:rsidR="00696A12" w:rsidRDefault="00AA0E44" w:rsidP="00960973">
            <w:pPr>
              <w:pStyle w:val="cgtabletext0"/>
              <w:numPr>
                <w:ilvl w:val="1"/>
                <w:numId w:val="9"/>
              </w:numPr>
              <w:rPr>
                <w:sz w:val="18"/>
              </w:rPr>
            </w:pPr>
            <w:r>
              <w:rPr>
                <w:sz w:val="18"/>
              </w:rPr>
              <w:t xml:space="preserve">Roving </w:t>
            </w:r>
            <w:r w:rsidR="009F2B58">
              <w:rPr>
                <w:sz w:val="18"/>
              </w:rPr>
              <w:t>mountain biker</w:t>
            </w:r>
            <w:r>
              <w:rPr>
                <w:sz w:val="18"/>
              </w:rPr>
              <w:t xml:space="preserve"> marshal who</w:t>
            </w:r>
            <w:r w:rsidR="00696A12">
              <w:rPr>
                <w:sz w:val="18"/>
              </w:rPr>
              <w:t xml:space="preserve"> will ride up and down track making sure people are ok. They will be supplied with first aid , food , water and cramp stop etc</w:t>
            </w:r>
            <w:r>
              <w:rPr>
                <w:sz w:val="18"/>
              </w:rPr>
              <w:t xml:space="preserve"> if required</w:t>
            </w:r>
          </w:p>
          <w:p w:rsidR="00960973" w:rsidRDefault="00960973" w:rsidP="00960973">
            <w:pPr>
              <w:pStyle w:val="cgtabletext0"/>
              <w:numPr>
                <w:ilvl w:val="1"/>
                <w:numId w:val="9"/>
              </w:numPr>
              <w:rPr>
                <w:sz w:val="18"/>
              </w:rPr>
            </w:pPr>
            <w:r>
              <w:rPr>
                <w:sz w:val="18"/>
              </w:rPr>
              <w:t>Waikuku Lodge Finish</w:t>
            </w:r>
          </w:p>
          <w:p w:rsidR="000A6D42" w:rsidRDefault="000A6D42" w:rsidP="00696A12">
            <w:pPr>
              <w:pStyle w:val="cgtabletext0"/>
              <w:rPr>
                <w:sz w:val="18"/>
              </w:rPr>
            </w:pPr>
          </w:p>
          <w:p w:rsidR="000A6D42" w:rsidRDefault="000A6D42" w:rsidP="000A6D42">
            <w:pPr>
              <w:pStyle w:val="cgtabletext0"/>
              <w:ind w:left="317"/>
              <w:rPr>
                <w:sz w:val="18"/>
              </w:rPr>
            </w:pPr>
            <w:r>
              <w:rPr>
                <w:sz w:val="18"/>
              </w:rPr>
              <w:t xml:space="preserve">The marshals will </w:t>
            </w:r>
            <w:r w:rsidR="00AA0E44">
              <w:rPr>
                <w:sz w:val="18"/>
              </w:rPr>
              <w:t xml:space="preserve">all </w:t>
            </w:r>
            <w:r>
              <w:rPr>
                <w:sz w:val="18"/>
              </w:rPr>
              <w:t>mark off participants as they pass, as well as confirm the correct direction that the participants should follow.</w:t>
            </w:r>
            <w:r w:rsidR="004567E0">
              <w:rPr>
                <w:sz w:val="18"/>
              </w:rPr>
              <w:t xml:space="preserve"> Marshals will have a list of all event participants and will</w:t>
            </w:r>
            <w:r w:rsidR="002518E3">
              <w:rPr>
                <w:sz w:val="18"/>
              </w:rPr>
              <w:t xml:space="preserve"> have access to mountain radios,sat phones and </w:t>
            </w:r>
            <w:r w:rsidR="004567E0">
              <w:rPr>
                <w:sz w:val="18"/>
              </w:rPr>
              <w:t xml:space="preserve"> cell phones for communication.</w:t>
            </w:r>
            <w:r w:rsidR="008B7C49">
              <w:rPr>
                <w:sz w:val="18"/>
              </w:rPr>
              <w:t xml:space="preserve"> </w:t>
            </w:r>
          </w:p>
          <w:p w:rsidR="00696A12" w:rsidRDefault="00696A12" w:rsidP="000A6D42">
            <w:pPr>
              <w:pStyle w:val="cgtabletext0"/>
              <w:ind w:left="317"/>
              <w:rPr>
                <w:sz w:val="18"/>
              </w:rPr>
            </w:pPr>
          </w:p>
          <w:p w:rsidR="00696A12" w:rsidRDefault="00696A12" w:rsidP="000A6D42">
            <w:pPr>
              <w:pStyle w:val="cgtabletext0"/>
              <w:ind w:left="317"/>
              <w:rPr>
                <w:sz w:val="18"/>
              </w:rPr>
            </w:pPr>
            <w:r>
              <w:rPr>
                <w:sz w:val="18"/>
              </w:rPr>
              <w:t xml:space="preserve">Each marshal will have a list of the competitors and </w:t>
            </w:r>
            <w:r w:rsidR="00AA0E44">
              <w:rPr>
                <w:sz w:val="18"/>
              </w:rPr>
              <w:t xml:space="preserve">Marshals </w:t>
            </w:r>
            <w:r>
              <w:rPr>
                <w:sz w:val="18"/>
              </w:rPr>
              <w:t xml:space="preserve">will be required to mark off </w:t>
            </w:r>
            <w:r w:rsidR="00AA0E44">
              <w:rPr>
                <w:sz w:val="18"/>
              </w:rPr>
              <w:t xml:space="preserve">competitors </w:t>
            </w:r>
            <w:r>
              <w:rPr>
                <w:sz w:val="18"/>
              </w:rPr>
              <w:t>as they pass.</w:t>
            </w:r>
          </w:p>
          <w:p w:rsidR="000A6D42" w:rsidRDefault="000A6D42" w:rsidP="00320D0E">
            <w:pPr>
              <w:pStyle w:val="cgtabletext0"/>
              <w:numPr>
                <w:ilvl w:val="0"/>
                <w:numId w:val="9"/>
              </w:numPr>
              <w:rPr>
                <w:sz w:val="18"/>
              </w:rPr>
            </w:pPr>
            <w:r>
              <w:rPr>
                <w:sz w:val="18"/>
              </w:rPr>
              <w:t>Tail End Charlie. A Tail End Charlie will follow all participants on the course.</w:t>
            </w:r>
            <w:r w:rsidR="008B7C49">
              <w:rPr>
                <w:sz w:val="18"/>
              </w:rPr>
              <w:t xml:space="preserve"> The Tail End Charlie will have a list complete as at registration (for those that have entered but did not start) and will check this against the marshals list as they pass through.</w:t>
            </w:r>
          </w:p>
        </w:tc>
      </w:tr>
      <w:tr w:rsidR="000A6D42">
        <w:tc>
          <w:tcPr>
            <w:tcW w:w="1559" w:type="dxa"/>
            <w:shd w:val="pct10" w:color="auto" w:fill="auto"/>
          </w:tcPr>
          <w:p w:rsidR="000A6D42" w:rsidRDefault="000A6D42" w:rsidP="000A6D42">
            <w:pPr>
              <w:pStyle w:val="cgtabletext0"/>
              <w:rPr>
                <w:b/>
                <w:bCs/>
                <w:sz w:val="18"/>
              </w:rPr>
            </w:pPr>
            <w:r>
              <w:rPr>
                <w:b/>
                <w:bCs/>
                <w:sz w:val="18"/>
              </w:rPr>
              <w:lastRenderedPageBreak/>
              <w:t>Incident Management Measures</w:t>
            </w:r>
          </w:p>
        </w:tc>
        <w:tc>
          <w:tcPr>
            <w:tcW w:w="4961" w:type="dxa"/>
            <w:shd w:val="pct10" w:color="auto" w:fill="auto"/>
          </w:tcPr>
          <w:p w:rsidR="000A6D42" w:rsidRDefault="000A6D42" w:rsidP="000A6D42">
            <w:pPr>
              <w:pStyle w:val="cgtabletext0"/>
              <w:rPr>
                <w:sz w:val="18"/>
              </w:rPr>
            </w:pPr>
            <w:r>
              <w:rPr>
                <w:sz w:val="18"/>
              </w:rPr>
              <w:t xml:space="preserve">Given this, there is still a risk that competitors may get lost. The </w:t>
            </w:r>
            <w:r w:rsidR="004567E0">
              <w:rPr>
                <w:sz w:val="18"/>
              </w:rPr>
              <w:t>Incident Management Measures that will be implemented are:</w:t>
            </w:r>
          </w:p>
          <w:p w:rsidR="008B7C49" w:rsidRDefault="008B7C49" w:rsidP="000A6D42">
            <w:pPr>
              <w:pStyle w:val="cgtabletext0"/>
              <w:rPr>
                <w:sz w:val="18"/>
              </w:rPr>
            </w:pPr>
            <w:r>
              <w:rPr>
                <w:sz w:val="18"/>
              </w:rPr>
              <w:t>If missing person(s) are identified</w:t>
            </w:r>
            <w:r w:rsidR="00696A12">
              <w:rPr>
                <w:sz w:val="18"/>
              </w:rPr>
              <w:t xml:space="preserve"> at any of the </w:t>
            </w:r>
            <w:r w:rsidR="00B42BF5">
              <w:rPr>
                <w:sz w:val="18"/>
              </w:rPr>
              <w:t>checkpoints</w:t>
            </w:r>
            <w:r>
              <w:rPr>
                <w:sz w:val="18"/>
              </w:rPr>
              <w:t>, then:</w:t>
            </w:r>
          </w:p>
          <w:p w:rsidR="008B7C49" w:rsidRDefault="008B7C49" w:rsidP="00320D0E">
            <w:pPr>
              <w:pStyle w:val="cgtabletext0"/>
              <w:numPr>
                <w:ilvl w:val="0"/>
                <w:numId w:val="9"/>
              </w:numPr>
              <w:rPr>
                <w:sz w:val="18"/>
              </w:rPr>
            </w:pPr>
            <w:r>
              <w:rPr>
                <w:sz w:val="18"/>
              </w:rPr>
              <w:t>Event base is alerted via mountain radio and / or cell phone that a competitor is missing.</w:t>
            </w:r>
          </w:p>
          <w:p w:rsidR="005A12F4" w:rsidRDefault="005A12F4" w:rsidP="00320D0E">
            <w:pPr>
              <w:pStyle w:val="cgtabletext0"/>
              <w:numPr>
                <w:ilvl w:val="0"/>
                <w:numId w:val="9"/>
              </w:numPr>
              <w:rPr>
                <w:sz w:val="18"/>
              </w:rPr>
            </w:pPr>
            <w:r>
              <w:rPr>
                <w:sz w:val="18"/>
              </w:rPr>
              <w:t xml:space="preserve">Event Base to attempt </w:t>
            </w:r>
            <w:r w:rsidR="0098711D">
              <w:rPr>
                <w:sz w:val="18"/>
              </w:rPr>
              <w:t xml:space="preserve">to contact </w:t>
            </w:r>
            <w:r>
              <w:rPr>
                <w:sz w:val="18"/>
              </w:rPr>
              <w:t>the missing participant via their cell phone.</w:t>
            </w:r>
          </w:p>
          <w:p w:rsidR="002518E3" w:rsidRDefault="002518E3" w:rsidP="00320D0E">
            <w:pPr>
              <w:pStyle w:val="cgtabletext0"/>
              <w:numPr>
                <w:ilvl w:val="0"/>
                <w:numId w:val="9"/>
              </w:numPr>
              <w:rPr>
                <w:sz w:val="18"/>
              </w:rPr>
            </w:pPr>
            <w:r>
              <w:rPr>
                <w:sz w:val="18"/>
              </w:rPr>
              <w:t xml:space="preserve">Base camp will ascertain the gps coordinates </w:t>
            </w:r>
            <w:r w:rsidR="009C7E3E">
              <w:rPr>
                <w:sz w:val="18"/>
              </w:rPr>
              <w:t xml:space="preserve">through follow my spot tracking service we are using </w:t>
            </w:r>
            <w:r>
              <w:rPr>
                <w:sz w:val="18"/>
              </w:rPr>
              <w:t>of the missing runner and report back to the hut marshal.</w:t>
            </w:r>
          </w:p>
          <w:p w:rsidR="00145D0B" w:rsidRDefault="00145D0B" w:rsidP="00320D0E">
            <w:pPr>
              <w:pStyle w:val="cgtabletext0"/>
              <w:numPr>
                <w:ilvl w:val="0"/>
                <w:numId w:val="9"/>
              </w:numPr>
              <w:rPr>
                <w:sz w:val="18"/>
              </w:rPr>
            </w:pPr>
            <w:r>
              <w:rPr>
                <w:sz w:val="18"/>
              </w:rPr>
              <w:t xml:space="preserve">Marshals will </w:t>
            </w:r>
            <w:r w:rsidR="009C7E3E">
              <w:rPr>
                <w:sz w:val="18"/>
              </w:rPr>
              <w:t xml:space="preserve">then </w:t>
            </w:r>
            <w:r>
              <w:rPr>
                <w:sz w:val="18"/>
              </w:rPr>
              <w:t>actively s</w:t>
            </w:r>
            <w:r w:rsidR="00696A12">
              <w:rPr>
                <w:sz w:val="18"/>
              </w:rPr>
              <w:t>earch for the missing person(s) at the point the last competitor is through</w:t>
            </w:r>
            <w:r w:rsidR="002C5902">
              <w:rPr>
                <w:sz w:val="18"/>
              </w:rPr>
              <w:t xml:space="preserve"> their location to ensure they account for exact number of people on that particular section of course  at that time.</w:t>
            </w:r>
            <w:r w:rsidR="00696A12">
              <w:rPr>
                <w:sz w:val="18"/>
              </w:rPr>
              <w:t>.</w:t>
            </w:r>
          </w:p>
          <w:p w:rsidR="002518E3" w:rsidRDefault="002518E3" w:rsidP="00320D0E">
            <w:pPr>
              <w:pStyle w:val="cgtabletext0"/>
              <w:numPr>
                <w:ilvl w:val="0"/>
                <w:numId w:val="9"/>
              </w:numPr>
              <w:rPr>
                <w:sz w:val="18"/>
              </w:rPr>
            </w:pPr>
            <w:r>
              <w:rPr>
                <w:sz w:val="18"/>
              </w:rPr>
              <w:t>Each hut has 2 marshals one to search and one to stay at the hut in case the missing runner appears. The radio will stay at the hut the marshal looking for the missing runner will take the sat phone.</w:t>
            </w:r>
          </w:p>
          <w:p w:rsidR="005A12F4" w:rsidRDefault="005A12F4" w:rsidP="00320D0E">
            <w:pPr>
              <w:pStyle w:val="cgtabletext0"/>
              <w:numPr>
                <w:ilvl w:val="0"/>
                <w:numId w:val="9"/>
              </w:numPr>
              <w:rPr>
                <w:sz w:val="18"/>
              </w:rPr>
            </w:pPr>
            <w:r>
              <w:rPr>
                <w:sz w:val="18"/>
              </w:rPr>
              <w:t>If the missing participant is not able to be located 4 hours after first being noticed as being missing then New Zealand Search and Rescue (SAR) will be contacted</w:t>
            </w:r>
            <w:r w:rsidR="00881BFE">
              <w:rPr>
                <w:sz w:val="18"/>
              </w:rPr>
              <w:t xml:space="preserve"> by event base</w:t>
            </w:r>
            <w:r w:rsidR="002518E3">
              <w:rPr>
                <w:sz w:val="18"/>
              </w:rPr>
              <w:t xml:space="preserve"> with the last cords of the missing runner</w:t>
            </w:r>
            <w:r>
              <w:rPr>
                <w:sz w:val="18"/>
              </w:rPr>
              <w:t>.</w:t>
            </w:r>
          </w:p>
          <w:p w:rsidR="00B60530" w:rsidRDefault="00B60530" w:rsidP="00B60530">
            <w:pPr>
              <w:pStyle w:val="cgtabletext0"/>
              <w:rPr>
                <w:sz w:val="18"/>
              </w:rPr>
            </w:pPr>
            <w:r>
              <w:rPr>
                <w:sz w:val="18"/>
              </w:rPr>
              <w:t>If missing person(s) are identified at the event finish then:</w:t>
            </w:r>
          </w:p>
          <w:p w:rsidR="00B60530" w:rsidRDefault="00B60530" w:rsidP="00320D0E">
            <w:pPr>
              <w:pStyle w:val="cgtabletext0"/>
              <w:numPr>
                <w:ilvl w:val="0"/>
                <w:numId w:val="9"/>
              </w:numPr>
              <w:rPr>
                <w:sz w:val="18"/>
              </w:rPr>
            </w:pPr>
            <w:r>
              <w:rPr>
                <w:sz w:val="18"/>
              </w:rPr>
              <w:t>If the lost person(s) are not out of the course within two hours of the Tail End Charlie exiting the course New Zealand Search and Rescue (SAR) will be contacted by event base.</w:t>
            </w:r>
          </w:p>
          <w:p w:rsidR="00365CF5" w:rsidRDefault="00365CF5" w:rsidP="000A6D42">
            <w:pPr>
              <w:pStyle w:val="cgtabletext0"/>
              <w:rPr>
                <w:sz w:val="18"/>
              </w:rPr>
            </w:pPr>
          </w:p>
        </w:tc>
      </w:tr>
      <w:tr w:rsidR="006D1390">
        <w:tc>
          <w:tcPr>
            <w:tcW w:w="1559" w:type="dxa"/>
            <w:shd w:val="pct10" w:color="auto" w:fill="auto"/>
          </w:tcPr>
          <w:p w:rsidR="006D1390" w:rsidRDefault="006D1390" w:rsidP="006D1390">
            <w:pPr>
              <w:pStyle w:val="cgtabletext0"/>
              <w:rPr>
                <w:b/>
                <w:bCs/>
                <w:sz w:val="18"/>
              </w:rPr>
            </w:pPr>
            <w:r>
              <w:rPr>
                <w:b/>
                <w:bCs/>
                <w:sz w:val="18"/>
              </w:rPr>
              <w:t>References to further information</w:t>
            </w:r>
          </w:p>
        </w:tc>
        <w:tc>
          <w:tcPr>
            <w:tcW w:w="4961" w:type="dxa"/>
            <w:shd w:val="pct10" w:color="auto" w:fill="auto"/>
          </w:tcPr>
          <w:p w:rsidR="006D1390" w:rsidRDefault="008B7C49" w:rsidP="006D1390">
            <w:pPr>
              <w:pStyle w:val="cgtabletext0"/>
              <w:rPr>
                <w:sz w:val="18"/>
              </w:rPr>
            </w:pPr>
            <w:r>
              <w:rPr>
                <w:sz w:val="18"/>
              </w:rPr>
              <w:t>None</w:t>
            </w:r>
          </w:p>
        </w:tc>
      </w:tr>
    </w:tbl>
    <w:p w:rsidR="006D1390" w:rsidRDefault="006D1390" w:rsidP="006D1390">
      <w:pPr>
        <w:pStyle w:val="CGBullet1"/>
        <w:numPr>
          <w:ilvl w:val="0"/>
          <w:numId w:val="0"/>
        </w:numPr>
        <w:ind w:left="3067"/>
      </w:pPr>
    </w:p>
    <w:tbl>
      <w:tblPr>
        <w:tblW w:w="6520" w:type="dxa"/>
        <w:tblInd w:w="322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A0" w:firstRow="1" w:lastRow="0" w:firstColumn="1" w:lastColumn="0" w:noHBand="0" w:noVBand="0"/>
      </w:tblPr>
      <w:tblGrid>
        <w:gridCol w:w="1559"/>
        <w:gridCol w:w="4961"/>
      </w:tblGrid>
      <w:tr w:rsidR="006D1390">
        <w:trPr>
          <w:tblHeader/>
        </w:trPr>
        <w:tc>
          <w:tcPr>
            <w:tcW w:w="1559" w:type="dxa"/>
            <w:shd w:val="clear" w:color="auto" w:fill="000080"/>
          </w:tcPr>
          <w:p w:rsidR="006D1390" w:rsidRDefault="006D1390" w:rsidP="006D1390">
            <w:pPr>
              <w:pStyle w:val="cgtableheading"/>
              <w:spacing w:before="60" w:after="60"/>
              <w:ind w:left="-18"/>
              <w:rPr>
                <w:noProof/>
              </w:rPr>
            </w:pPr>
            <w:r>
              <w:t>Hazard Two</w:t>
            </w:r>
          </w:p>
        </w:tc>
        <w:tc>
          <w:tcPr>
            <w:tcW w:w="4961" w:type="dxa"/>
            <w:shd w:val="clear" w:color="auto" w:fill="000080"/>
          </w:tcPr>
          <w:p w:rsidR="006D1390" w:rsidRDefault="006D1390" w:rsidP="006D1390">
            <w:pPr>
              <w:pStyle w:val="cgtableheading"/>
              <w:spacing w:before="60" w:after="60"/>
              <w:ind w:left="-18"/>
            </w:pPr>
            <w:r>
              <w:t>Details:</w:t>
            </w:r>
          </w:p>
        </w:tc>
      </w:tr>
      <w:tr w:rsidR="006D1390">
        <w:tc>
          <w:tcPr>
            <w:tcW w:w="1559" w:type="dxa"/>
            <w:shd w:val="pct10" w:color="auto" w:fill="auto"/>
          </w:tcPr>
          <w:p w:rsidR="006D1390" w:rsidRDefault="006D1390" w:rsidP="006D1390">
            <w:pPr>
              <w:pStyle w:val="cgtabletext0"/>
              <w:rPr>
                <w:b/>
                <w:bCs/>
                <w:sz w:val="18"/>
              </w:rPr>
            </w:pPr>
            <w:r>
              <w:rPr>
                <w:b/>
                <w:bCs/>
                <w:sz w:val="18"/>
              </w:rPr>
              <w:t>Hazard Type</w:t>
            </w:r>
          </w:p>
        </w:tc>
        <w:tc>
          <w:tcPr>
            <w:tcW w:w="4961" w:type="dxa"/>
            <w:shd w:val="pct10" w:color="auto" w:fill="auto"/>
          </w:tcPr>
          <w:p w:rsidR="006D1390" w:rsidRDefault="007956A7" w:rsidP="006D1390">
            <w:pPr>
              <w:pStyle w:val="cgtabletext0"/>
              <w:rPr>
                <w:sz w:val="18"/>
              </w:rPr>
            </w:pPr>
            <w:r>
              <w:rPr>
                <w:sz w:val="18"/>
              </w:rPr>
              <w:t>Injury</w:t>
            </w:r>
          </w:p>
        </w:tc>
      </w:tr>
      <w:tr w:rsidR="006D1390">
        <w:tc>
          <w:tcPr>
            <w:tcW w:w="1559" w:type="dxa"/>
            <w:shd w:val="pct10" w:color="auto" w:fill="auto"/>
          </w:tcPr>
          <w:p w:rsidR="006D1390" w:rsidRDefault="006D1390" w:rsidP="006D1390">
            <w:pPr>
              <w:pStyle w:val="cgtabletext0"/>
              <w:rPr>
                <w:b/>
                <w:bCs/>
                <w:sz w:val="18"/>
              </w:rPr>
            </w:pPr>
            <w:r>
              <w:rPr>
                <w:b/>
                <w:bCs/>
                <w:sz w:val="18"/>
              </w:rPr>
              <w:lastRenderedPageBreak/>
              <w:t>Location</w:t>
            </w:r>
          </w:p>
        </w:tc>
        <w:tc>
          <w:tcPr>
            <w:tcW w:w="4961" w:type="dxa"/>
            <w:shd w:val="pct10" w:color="auto" w:fill="auto"/>
          </w:tcPr>
          <w:p w:rsidR="006D1390" w:rsidRDefault="007956A7" w:rsidP="007956A7">
            <w:pPr>
              <w:pStyle w:val="cgtabletext0"/>
              <w:rPr>
                <w:sz w:val="18"/>
              </w:rPr>
            </w:pPr>
            <w:r>
              <w:rPr>
                <w:sz w:val="18"/>
              </w:rPr>
              <w:t>Throughout the event.</w:t>
            </w:r>
            <w:r w:rsidR="00C072DC">
              <w:rPr>
                <w:sz w:val="18"/>
              </w:rPr>
              <w:t xml:space="preserve"> This is an off-road mountain run that requires participants to cover a variety of terrain types at varying degrees of steepness</w:t>
            </w:r>
            <w:r w:rsidR="007153A6">
              <w:rPr>
                <w:sz w:val="18"/>
              </w:rPr>
              <w:t xml:space="preserve"> and difficulty</w:t>
            </w:r>
            <w:r w:rsidR="00C072DC">
              <w:rPr>
                <w:sz w:val="18"/>
              </w:rPr>
              <w:t>. While there is nothing on the course that requires specialist knowledge (i.e. rope work) there is always a risk of injury – from scratches through to sprains and broken bones.</w:t>
            </w:r>
          </w:p>
        </w:tc>
      </w:tr>
      <w:tr w:rsidR="003337BC">
        <w:tc>
          <w:tcPr>
            <w:tcW w:w="1559" w:type="dxa"/>
            <w:shd w:val="pct10" w:color="auto" w:fill="auto"/>
          </w:tcPr>
          <w:p w:rsidR="003337BC" w:rsidRDefault="003337BC" w:rsidP="007956A7">
            <w:pPr>
              <w:pStyle w:val="cgtabletext0"/>
              <w:rPr>
                <w:b/>
                <w:bCs/>
                <w:sz w:val="18"/>
              </w:rPr>
            </w:pPr>
            <w:r>
              <w:rPr>
                <w:b/>
                <w:bCs/>
                <w:sz w:val="18"/>
              </w:rPr>
              <w:t>Hazard Mitigation Measures</w:t>
            </w:r>
          </w:p>
        </w:tc>
        <w:tc>
          <w:tcPr>
            <w:tcW w:w="4961" w:type="dxa"/>
            <w:shd w:val="pct10" w:color="auto" w:fill="auto"/>
          </w:tcPr>
          <w:p w:rsidR="003337BC" w:rsidRDefault="003337BC" w:rsidP="003337BC">
            <w:pPr>
              <w:pStyle w:val="cgtabletext0"/>
              <w:rPr>
                <w:sz w:val="18"/>
              </w:rPr>
            </w:pPr>
            <w:r>
              <w:rPr>
                <w:sz w:val="18"/>
              </w:rPr>
              <w:t>Measures to mitigate this risk include:</w:t>
            </w:r>
          </w:p>
          <w:p w:rsidR="003337BC" w:rsidRDefault="003337BC" w:rsidP="00320D0E">
            <w:pPr>
              <w:pStyle w:val="cgtabletext0"/>
              <w:numPr>
                <w:ilvl w:val="0"/>
                <w:numId w:val="9"/>
              </w:numPr>
              <w:rPr>
                <w:sz w:val="18"/>
              </w:rPr>
            </w:pPr>
            <w:r>
              <w:rPr>
                <w:sz w:val="18"/>
              </w:rPr>
              <w:t>Course Advice. All event participants will be provided with a full description of the course, including the types of terrain that</w:t>
            </w:r>
            <w:r w:rsidR="001E536B">
              <w:rPr>
                <w:sz w:val="18"/>
              </w:rPr>
              <w:t xml:space="preserve"> </w:t>
            </w:r>
            <w:r>
              <w:rPr>
                <w:sz w:val="18"/>
              </w:rPr>
              <w:t>they are likely to encounter</w:t>
            </w:r>
            <w:r w:rsidRPr="00696A12">
              <w:rPr>
                <w:sz w:val="18"/>
              </w:rPr>
              <w:t>. This information wi</w:t>
            </w:r>
            <w:r w:rsidR="00603442" w:rsidRPr="00696A12">
              <w:rPr>
                <w:sz w:val="18"/>
              </w:rPr>
              <w:t>ll be provided on the event website</w:t>
            </w:r>
            <w:r w:rsidRPr="00696A12">
              <w:rPr>
                <w:sz w:val="18"/>
              </w:rPr>
              <w:t>, participant notes and in the event briefing</w:t>
            </w:r>
            <w:r>
              <w:rPr>
                <w:sz w:val="18"/>
              </w:rPr>
              <w:t>.</w:t>
            </w:r>
          </w:p>
          <w:p w:rsidR="00CC11D2" w:rsidRDefault="00CC11D2" w:rsidP="00320D0E">
            <w:pPr>
              <w:pStyle w:val="cgtabletext0"/>
              <w:numPr>
                <w:ilvl w:val="0"/>
                <w:numId w:val="9"/>
              </w:numPr>
              <w:rPr>
                <w:sz w:val="18"/>
              </w:rPr>
            </w:pPr>
            <w:r>
              <w:rPr>
                <w:sz w:val="18"/>
              </w:rPr>
              <w:t>Provision of Safety Management Plan (this document)</w:t>
            </w:r>
          </w:p>
          <w:p w:rsidR="003337BC" w:rsidRDefault="00C77BB9" w:rsidP="00320D0E">
            <w:pPr>
              <w:pStyle w:val="cgtabletext0"/>
              <w:numPr>
                <w:ilvl w:val="0"/>
                <w:numId w:val="9"/>
              </w:numPr>
              <w:rPr>
                <w:sz w:val="18"/>
              </w:rPr>
            </w:pPr>
            <w:r>
              <w:rPr>
                <w:sz w:val="18"/>
              </w:rPr>
              <w:t>Assistance. In the event that a participant becomes injured, other participants will be required to offer assistance. A time adjustment will be applied so that time is not lost through providing assistance.</w:t>
            </w:r>
          </w:p>
        </w:tc>
      </w:tr>
      <w:tr w:rsidR="006D1390">
        <w:tc>
          <w:tcPr>
            <w:tcW w:w="1559" w:type="dxa"/>
            <w:shd w:val="pct10" w:color="auto" w:fill="auto"/>
          </w:tcPr>
          <w:p w:rsidR="006D1390" w:rsidRDefault="007956A7" w:rsidP="006D1390">
            <w:pPr>
              <w:pStyle w:val="cgtabletext0"/>
              <w:rPr>
                <w:b/>
                <w:bCs/>
                <w:sz w:val="18"/>
              </w:rPr>
            </w:pPr>
            <w:r>
              <w:rPr>
                <w:b/>
                <w:bCs/>
                <w:sz w:val="18"/>
              </w:rPr>
              <w:t>Incident Management</w:t>
            </w:r>
            <w:r w:rsidR="006D1390">
              <w:rPr>
                <w:b/>
                <w:bCs/>
                <w:sz w:val="18"/>
              </w:rPr>
              <w:t xml:space="preserve"> Measures</w:t>
            </w:r>
          </w:p>
        </w:tc>
        <w:tc>
          <w:tcPr>
            <w:tcW w:w="4961" w:type="dxa"/>
            <w:shd w:val="pct10" w:color="auto" w:fill="auto"/>
          </w:tcPr>
          <w:p w:rsidR="006D1390" w:rsidRDefault="00C77BB9" w:rsidP="006D1390">
            <w:pPr>
              <w:pStyle w:val="cgtabletext0"/>
              <w:rPr>
                <w:sz w:val="18"/>
              </w:rPr>
            </w:pPr>
            <w:r>
              <w:rPr>
                <w:sz w:val="18"/>
              </w:rPr>
              <w:t>In the event of an injury, the following measures will be applied:</w:t>
            </w:r>
          </w:p>
          <w:p w:rsidR="00C77BB9" w:rsidRDefault="001E536B" w:rsidP="00320D0E">
            <w:pPr>
              <w:pStyle w:val="cgtabletext0"/>
              <w:numPr>
                <w:ilvl w:val="0"/>
                <w:numId w:val="9"/>
              </w:numPr>
              <w:rPr>
                <w:sz w:val="18"/>
              </w:rPr>
            </w:pPr>
            <w:r>
              <w:rPr>
                <w:sz w:val="18"/>
              </w:rPr>
              <w:t xml:space="preserve">Self Help and </w:t>
            </w:r>
            <w:r w:rsidR="00C77BB9">
              <w:rPr>
                <w:sz w:val="18"/>
              </w:rPr>
              <w:t>Mandatory Equipment. All participants will be required to take with them a first aid kit containing the following:</w:t>
            </w:r>
          </w:p>
          <w:p w:rsidR="00C77BB9" w:rsidRDefault="00C77BB9" w:rsidP="00320D0E">
            <w:pPr>
              <w:pStyle w:val="cgtabletext0"/>
              <w:numPr>
                <w:ilvl w:val="1"/>
                <w:numId w:val="9"/>
              </w:numPr>
              <w:rPr>
                <w:sz w:val="18"/>
              </w:rPr>
            </w:pPr>
            <w:r>
              <w:rPr>
                <w:sz w:val="18"/>
              </w:rPr>
              <w:t>Pain Killers</w:t>
            </w:r>
          </w:p>
          <w:p w:rsidR="00C77BB9" w:rsidRDefault="00C77BB9" w:rsidP="00320D0E">
            <w:pPr>
              <w:pStyle w:val="cgtabletext0"/>
              <w:numPr>
                <w:ilvl w:val="1"/>
                <w:numId w:val="9"/>
              </w:numPr>
              <w:rPr>
                <w:sz w:val="18"/>
              </w:rPr>
            </w:pPr>
            <w:r>
              <w:rPr>
                <w:sz w:val="18"/>
              </w:rPr>
              <w:t>Strapping Tape</w:t>
            </w:r>
          </w:p>
          <w:p w:rsidR="00C77BB9" w:rsidRDefault="00C77BB9" w:rsidP="00320D0E">
            <w:pPr>
              <w:pStyle w:val="cgtabletext0"/>
              <w:numPr>
                <w:ilvl w:val="1"/>
                <w:numId w:val="9"/>
              </w:numPr>
              <w:rPr>
                <w:sz w:val="18"/>
              </w:rPr>
            </w:pPr>
            <w:r>
              <w:rPr>
                <w:sz w:val="18"/>
              </w:rPr>
              <w:t>Crepe Bandage</w:t>
            </w:r>
          </w:p>
          <w:p w:rsidR="00C77BB9" w:rsidRDefault="00C77BB9" w:rsidP="00320D0E">
            <w:pPr>
              <w:pStyle w:val="cgtabletext0"/>
              <w:numPr>
                <w:ilvl w:val="1"/>
                <w:numId w:val="9"/>
              </w:numPr>
              <w:rPr>
                <w:sz w:val="18"/>
              </w:rPr>
            </w:pPr>
            <w:r>
              <w:rPr>
                <w:sz w:val="18"/>
              </w:rPr>
              <w:t>Gauze Pads</w:t>
            </w:r>
          </w:p>
          <w:p w:rsidR="00C77BB9" w:rsidRDefault="00C77BB9" w:rsidP="00320D0E">
            <w:pPr>
              <w:pStyle w:val="cgtabletext0"/>
              <w:numPr>
                <w:ilvl w:val="1"/>
                <w:numId w:val="9"/>
              </w:numPr>
              <w:rPr>
                <w:sz w:val="18"/>
              </w:rPr>
            </w:pPr>
            <w:r>
              <w:rPr>
                <w:sz w:val="18"/>
              </w:rPr>
              <w:t>Elastoplast</w:t>
            </w:r>
          </w:p>
          <w:p w:rsidR="00C77BB9" w:rsidRDefault="00C77BB9" w:rsidP="00C77BB9">
            <w:pPr>
              <w:pStyle w:val="cgtabletext0"/>
              <w:ind w:left="360"/>
              <w:rPr>
                <w:sz w:val="18"/>
              </w:rPr>
            </w:pPr>
            <w:r>
              <w:rPr>
                <w:sz w:val="18"/>
              </w:rPr>
              <w:t>This will allow participants to administer their own first aid or assist others with first aid.</w:t>
            </w:r>
            <w:r w:rsidR="001E536B">
              <w:rPr>
                <w:sz w:val="18"/>
              </w:rPr>
              <w:t xml:space="preserve"> In the event that an injury occurs that is beyond the ability of the individual participant to resolve, participants will be asked to contact the nearest marshal who will then themselves administer first aid</w:t>
            </w:r>
            <w:r w:rsidR="00603442">
              <w:rPr>
                <w:sz w:val="18"/>
              </w:rPr>
              <w:t xml:space="preserve"> if required</w:t>
            </w:r>
            <w:r w:rsidR="001E536B">
              <w:rPr>
                <w:sz w:val="18"/>
              </w:rPr>
              <w:t>.</w:t>
            </w:r>
          </w:p>
          <w:p w:rsidR="00C77BB9" w:rsidRDefault="00986535" w:rsidP="00320D0E">
            <w:pPr>
              <w:pStyle w:val="cgtabletext0"/>
              <w:numPr>
                <w:ilvl w:val="0"/>
                <w:numId w:val="9"/>
              </w:numPr>
              <w:rPr>
                <w:sz w:val="18"/>
              </w:rPr>
            </w:pPr>
            <w:r>
              <w:rPr>
                <w:sz w:val="18"/>
              </w:rPr>
              <w:t>Marshals</w:t>
            </w:r>
            <w:r w:rsidR="005209DA">
              <w:rPr>
                <w:sz w:val="18"/>
              </w:rPr>
              <w:t xml:space="preserve"> and Tail End Charlie</w:t>
            </w:r>
            <w:r>
              <w:rPr>
                <w:sz w:val="18"/>
              </w:rPr>
              <w:t xml:space="preserve">. All </w:t>
            </w:r>
            <w:r w:rsidR="005209DA">
              <w:rPr>
                <w:sz w:val="18"/>
              </w:rPr>
              <w:t>M</w:t>
            </w:r>
            <w:r>
              <w:rPr>
                <w:sz w:val="18"/>
              </w:rPr>
              <w:t xml:space="preserve">arshals </w:t>
            </w:r>
            <w:r w:rsidR="005209DA">
              <w:rPr>
                <w:sz w:val="18"/>
              </w:rPr>
              <w:t xml:space="preserve">and the Tail End Charlie </w:t>
            </w:r>
            <w:r>
              <w:rPr>
                <w:sz w:val="18"/>
              </w:rPr>
              <w:t xml:space="preserve">will be </w:t>
            </w:r>
            <w:r w:rsidR="00A51D1C">
              <w:rPr>
                <w:sz w:val="18"/>
              </w:rPr>
              <w:t>provided with comprehensive first aid kits and will be able to administer first aid</w:t>
            </w:r>
            <w:r w:rsidR="00873A91">
              <w:rPr>
                <w:sz w:val="18"/>
              </w:rPr>
              <w:t>. In the event that an injury occurs that is beyond the ability of the in</w:t>
            </w:r>
            <w:r w:rsidR="005209DA">
              <w:rPr>
                <w:sz w:val="18"/>
              </w:rPr>
              <w:t>dividual participant to resolve, participants will be asked to contact the nearest marshal who will then themselves administer first aid.</w:t>
            </w:r>
          </w:p>
          <w:p w:rsidR="002518E3" w:rsidRDefault="002518E3" w:rsidP="00320D0E">
            <w:pPr>
              <w:pStyle w:val="cgtabletext0"/>
              <w:numPr>
                <w:ilvl w:val="0"/>
                <w:numId w:val="9"/>
              </w:numPr>
              <w:rPr>
                <w:sz w:val="18"/>
              </w:rPr>
            </w:pPr>
            <w:r>
              <w:rPr>
                <w:sz w:val="18"/>
              </w:rPr>
              <w:t>A St Johns ambulance will be requested to be at the event base camp all day Sat .</w:t>
            </w:r>
          </w:p>
          <w:p w:rsidR="005209DA" w:rsidRDefault="005209DA" w:rsidP="00320D0E">
            <w:pPr>
              <w:pStyle w:val="cgtabletext0"/>
              <w:numPr>
                <w:ilvl w:val="0"/>
                <w:numId w:val="9"/>
              </w:numPr>
              <w:rPr>
                <w:sz w:val="18"/>
              </w:rPr>
            </w:pPr>
            <w:r>
              <w:rPr>
                <w:sz w:val="18"/>
              </w:rPr>
              <w:t xml:space="preserve">Evacuation. In the event that an evacuation is required, </w:t>
            </w:r>
            <w:r w:rsidR="0035079C">
              <w:rPr>
                <w:sz w:val="18"/>
              </w:rPr>
              <w:t>the following will occur</w:t>
            </w:r>
            <w:r>
              <w:rPr>
                <w:sz w:val="18"/>
              </w:rPr>
              <w:t>:</w:t>
            </w:r>
          </w:p>
          <w:p w:rsidR="00C77BB9" w:rsidRDefault="005209DA" w:rsidP="00320D0E">
            <w:pPr>
              <w:pStyle w:val="cgtabletext0"/>
              <w:numPr>
                <w:ilvl w:val="1"/>
                <w:numId w:val="9"/>
              </w:numPr>
              <w:rPr>
                <w:sz w:val="18"/>
              </w:rPr>
            </w:pPr>
            <w:r>
              <w:rPr>
                <w:sz w:val="18"/>
              </w:rPr>
              <w:t xml:space="preserve">Evacuation through </w:t>
            </w:r>
            <w:r w:rsidR="00581571">
              <w:rPr>
                <w:sz w:val="18"/>
              </w:rPr>
              <w:t>the Ambulance Service</w:t>
            </w:r>
            <w:r w:rsidR="0055060C">
              <w:rPr>
                <w:sz w:val="18"/>
              </w:rPr>
              <w:t xml:space="preserve">. With this option </w:t>
            </w:r>
            <w:r w:rsidR="00581571">
              <w:rPr>
                <w:sz w:val="18"/>
              </w:rPr>
              <w:t xml:space="preserve">the Ambulance Service will be contacted who will arrange for evacuation (potentially using the </w:t>
            </w:r>
            <w:r w:rsidR="0055060C">
              <w:rPr>
                <w:sz w:val="18"/>
              </w:rPr>
              <w:t xml:space="preserve">New Zealand Search and Rescue </w:t>
            </w:r>
            <w:r w:rsidR="00581571">
              <w:rPr>
                <w:sz w:val="18"/>
              </w:rPr>
              <w:t>service)</w:t>
            </w:r>
            <w:r w:rsidR="0055060C">
              <w:rPr>
                <w:sz w:val="18"/>
              </w:rPr>
              <w:t>. This will be for participants whose injuries render them unconscious, are deemed life threatening or occur after the South Saddle.</w:t>
            </w:r>
          </w:p>
          <w:p w:rsidR="007432A6" w:rsidRDefault="007432A6" w:rsidP="002F3D1B">
            <w:pPr>
              <w:pStyle w:val="cgtabletext0"/>
              <w:ind w:left="360"/>
              <w:rPr>
                <w:sz w:val="18"/>
              </w:rPr>
            </w:pPr>
          </w:p>
        </w:tc>
      </w:tr>
      <w:tr w:rsidR="006D1390">
        <w:tc>
          <w:tcPr>
            <w:tcW w:w="1559" w:type="dxa"/>
            <w:shd w:val="pct10" w:color="auto" w:fill="auto"/>
          </w:tcPr>
          <w:p w:rsidR="006D1390" w:rsidRDefault="006D1390" w:rsidP="006D1390">
            <w:pPr>
              <w:pStyle w:val="cgtabletext0"/>
              <w:rPr>
                <w:b/>
                <w:bCs/>
                <w:sz w:val="18"/>
              </w:rPr>
            </w:pPr>
            <w:r>
              <w:rPr>
                <w:b/>
                <w:bCs/>
                <w:sz w:val="18"/>
              </w:rPr>
              <w:t>References to further information</w:t>
            </w:r>
          </w:p>
        </w:tc>
        <w:tc>
          <w:tcPr>
            <w:tcW w:w="4961" w:type="dxa"/>
            <w:shd w:val="pct10" w:color="auto" w:fill="auto"/>
          </w:tcPr>
          <w:p w:rsidR="006D1390" w:rsidRDefault="0055060C" w:rsidP="006D1390">
            <w:pPr>
              <w:pStyle w:val="cgtabletext0"/>
              <w:rPr>
                <w:sz w:val="18"/>
              </w:rPr>
            </w:pPr>
            <w:r>
              <w:rPr>
                <w:sz w:val="18"/>
              </w:rPr>
              <w:t>None</w:t>
            </w:r>
          </w:p>
        </w:tc>
      </w:tr>
    </w:tbl>
    <w:p w:rsidR="00867075" w:rsidRDefault="00867075" w:rsidP="0098661E">
      <w:pPr>
        <w:pStyle w:val="CGBodyText"/>
      </w:pPr>
    </w:p>
    <w:tbl>
      <w:tblPr>
        <w:tblW w:w="6520" w:type="dxa"/>
        <w:tblInd w:w="322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A0" w:firstRow="1" w:lastRow="0" w:firstColumn="1" w:lastColumn="0" w:noHBand="0" w:noVBand="0"/>
      </w:tblPr>
      <w:tblGrid>
        <w:gridCol w:w="1559"/>
        <w:gridCol w:w="4961"/>
      </w:tblGrid>
      <w:tr w:rsidR="007956A7">
        <w:trPr>
          <w:tblHeader/>
        </w:trPr>
        <w:tc>
          <w:tcPr>
            <w:tcW w:w="1559" w:type="dxa"/>
            <w:shd w:val="clear" w:color="auto" w:fill="000080"/>
          </w:tcPr>
          <w:p w:rsidR="007956A7" w:rsidRDefault="007956A7" w:rsidP="007956A7">
            <w:pPr>
              <w:pStyle w:val="cgtableheading"/>
              <w:spacing w:before="60" w:after="60"/>
              <w:ind w:left="-18"/>
              <w:rPr>
                <w:noProof/>
              </w:rPr>
            </w:pPr>
            <w:r>
              <w:t>Hazard Three</w:t>
            </w:r>
          </w:p>
        </w:tc>
        <w:tc>
          <w:tcPr>
            <w:tcW w:w="4961" w:type="dxa"/>
            <w:shd w:val="clear" w:color="auto" w:fill="000080"/>
          </w:tcPr>
          <w:p w:rsidR="007956A7" w:rsidRDefault="007956A7" w:rsidP="007956A7">
            <w:pPr>
              <w:pStyle w:val="cgtableheading"/>
              <w:spacing w:before="60" w:after="60"/>
              <w:ind w:left="-18"/>
            </w:pPr>
            <w:r>
              <w:t>Details:</w:t>
            </w:r>
          </w:p>
        </w:tc>
      </w:tr>
      <w:tr w:rsidR="007956A7">
        <w:tc>
          <w:tcPr>
            <w:tcW w:w="1559" w:type="dxa"/>
            <w:shd w:val="pct10" w:color="auto" w:fill="auto"/>
          </w:tcPr>
          <w:p w:rsidR="007956A7" w:rsidRDefault="007956A7" w:rsidP="007956A7">
            <w:pPr>
              <w:pStyle w:val="cgtabletext0"/>
              <w:rPr>
                <w:b/>
                <w:bCs/>
                <w:sz w:val="18"/>
              </w:rPr>
            </w:pPr>
            <w:r>
              <w:rPr>
                <w:b/>
                <w:bCs/>
                <w:sz w:val="18"/>
              </w:rPr>
              <w:t>Hazard Type</w:t>
            </w:r>
          </w:p>
        </w:tc>
        <w:tc>
          <w:tcPr>
            <w:tcW w:w="4961" w:type="dxa"/>
            <w:shd w:val="pct10" w:color="auto" w:fill="auto"/>
          </w:tcPr>
          <w:p w:rsidR="007956A7" w:rsidRDefault="007956A7" w:rsidP="007956A7">
            <w:pPr>
              <w:pStyle w:val="cgtabletext0"/>
              <w:rPr>
                <w:sz w:val="18"/>
              </w:rPr>
            </w:pPr>
            <w:r>
              <w:rPr>
                <w:sz w:val="18"/>
              </w:rPr>
              <w:t>Weather</w:t>
            </w:r>
          </w:p>
        </w:tc>
      </w:tr>
      <w:tr w:rsidR="007956A7">
        <w:tc>
          <w:tcPr>
            <w:tcW w:w="1559" w:type="dxa"/>
            <w:shd w:val="pct10" w:color="auto" w:fill="auto"/>
          </w:tcPr>
          <w:p w:rsidR="007956A7" w:rsidRDefault="007956A7" w:rsidP="007956A7">
            <w:pPr>
              <w:pStyle w:val="cgtabletext0"/>
              <w:rPr>
                <w:b/>
                <w:bCs/>
                <w:sz w:val="18"/>
              </w:rPr>
            </w:pPr>
            <w:r>
              <w:rPr>
                <w:b/>
                <w:bCs/>
                <w:sz w:val="18"/>
              </w:rPr>
              <w:t>Location</w:t>
            </w:r>
          </w:p>
        </w:tc>
        <w:tc>
          <w:tcPr>
            <w:tcW w:w="4961" w:type="dxa"/>
            <w:shd w:val="pct10" w:color="auto" w:fill="auto"/>
          </w:tcPr>
          <w:p w:rsidR="007956A7" w:rsidRDefault="007956A7" w:rsidP="007956A7">
            <w:pPr>
              <w:pStyle w:val="cgtabletext0"/>
              <w:rPr>
                <w:sz w:val="18"/>
              </w:rPr>
            </w:pPr>
            <w:r>
              <w:rPr>
                <w:sz w:val="18"/>
              </w:rPr>
              <w:t>Throughout the event.</w:t>
            </w:r>
          </w:p>
        </w:tc>
      </w:tr>
      <w:tr w:rsidR="007956A7">
        <w:tc>
          <w:tcPr>
            <w:tcW w:w="1559" w:type="dxa"/>
            <w:shd w:val="pct10" w:color="auto" w:fill="auto"/>
          </w:tcPr>
          <w:p w:rsidR="007956A7" w:rsidRDefault="007956A7" w:rsidP="007956A7">
            <w:pPr>
              <w:pStyle w:val="cgtabletext0"/>
              <w:rPr>
                <w:b/>
                <w:bCs/>
                <w:sz w:val="18"/>
              </w:rPr>
            </w:pPr>
            <w:r>
              <w:rPr>
                <w:b/>
                <w:bCs/>
                <w:sz w:val="18"/>
              </w:rPr>
              <w:lastRenderedPageBreak/>
              <w:t>Hazard Mitigation Measures</w:t>
            </w:r>
          </w:p>
        </w:tc>
        <w:tc>
          <w:tcPr>
            <w:tcW w:w="4961" w:type="dxa"/>
            <w:shd w:val="pct10" w:color="auto" w:fill="auto"/>
          </w:tcPr>
          <w:p w:rsidR="000A66A3" w:rsidRDefault="000A66A3" w:rsidP="000A66A3">
            <w:pPr>
              <w:pStyle w:val="cgtabletext0"/>
              <w:rPr>
                <w:sz w:val="18"/>
              </w:rPr>
            </w:pPr>
            <w:r>
              <w:rPr>
                <w:sz w:val="18"/>
              </w:rPr>
              <w:t>Measures to mitigate this risk include:</w:t>
            </w:r>
          </w:p>
          <w:p w:rsidR="000A66A3" w:rsidRDefault="000A66A3" w:rsidP="00320D0E">
            <w:pPr>
              <w:pStyle w:val="cgtabletext0"/>
              <w:numPr>
                <w:ilvl w:val="0"/>
                <w:numId w:val="9"/>
              </w:numPr>
              <w:rPr>
                <w:sz w:val="18"/>
              </w:rPr>
            </w:pPr>
            <w:r>
              <w:rPr>
                <w:sz w:val="18"/>
              </w:rPr>
              <w:t>Course Advice. All event participants will be provided with a full description of the course, including the types of terrain that they are likely to encounter and the weather that is expected on the day. This information will be provided leading up to the event via email to all participants and in the event briefing.</w:t>
            </w:r>
          </w:p>
          <w:p w:rsidR="00DD76A8" w:rsidRPr="00696A12" w:rsidRDefault="001A5429" w:rsidP="00320D0E">
            <w:pPr>
              <w:pStyle w:val="cgtabletext0"/>
              <w:numPr>
                <w:ilvl w:val="0"/>
                <w:numId w:val="9"/>
              </w:numPr>
              <w:rPr>
                <w:sz w:val="18"/>
              </w:rPr>
            </w:pPr>
            <w:r w:rsidRPr="00696A12">
              <w:rPr>
                <w:sz w:val="18"/>
              </w:rPr>
              <w:t>Contingency</w:t>
            </w:r>
            <w:r w:rsidR="000A66A3" w:rsidRPr="00696A12">
              <w:rPr>
                <w:sz w:val="18"/>
              </w:rPr>
              <w:t>.</w:t>
            </w:r>
            <w:r w:rsidR="001F089A" w:rsidRPr="00696A12">
              <w:rPr>
                <w:sz w:val="18"/>
              </w:rPr>
              <w:t xml:space="preserve"> If the weather is regarded as marginal </w:t>
            </w:r>
            <w:r w:rsidR="00614362" w:rsidRPr="00696A12">
              <w:rPr>
                <w:sz w:val="18"/>
              </w:rPr>
              <w:t xml:space="preserve">(primarily based on the rivers being in flood) </w:t>
            </w:r>
            <w:r w:rsidR="00614362">
              <w:rPr>
                <w:sz w:val="18"/>
              </w:rPr>
              <w:t>the day prior to any of the event stages then the organisers will cancel that stage of the race. If Day 2 is cancelled then all competitors (including the Aorangi Undulator one day  competitors) will be given the opportunity to enter the Day 3 event along with the Aorangi 100 competitors. No contingency day will be held for Day 3 and no single stage will be postponed to another day.</w:t>
            </w:r>
            <w:r w:rsidR="005A43B3" w:rsidRPr="00696A12">
              <w:rPr>
                <w:sz w:val="18"/>
              </w:rPr>
              <w:t xml:space="preserve">. Decision on whether </w:t>
            </w:r>
            <w:r w:rsidR="00614362">
              <w:rPr>
                <w:sz w:val="18"/>
              </w:rPr>
              <w:t>any event stages are cancelled</w:t>
            </w:r>
            <w:r w:rsidR="005A43B3" w:rsidRPr="00696A12">
              <w:rPr>
                <w:sz w:val="18"/>
              </w:rPr>
              <w:t xml:space="preserve"> </w:t>
            </w:r>
            <w:r w:rsidR="00614362" w:rsidRPr="00696A12">
              <w:rPr>
                <w:sz w:val="18"/>
              </w:rPr>
              <w:t xml:space="preserve"> </w:t>
            </w:r>
            <w:r w:rsidR="005A43B3" w:rsidRPr="00696A12">
              <w:rPr>
                <w:sz w:val="18"/>
              </w:rPr>
              <w:t>will be made by 5pm the night before the event</w:t>
            </w:r>
            <w:r w:rsidR="00614362">
              <w:rPr>
                <w:sz w:val="18"/>
              </w:rPr>
              <w:t xml:space="preserve"> and communicated by 6pm to all competitors</w:t>
            </w:r>
            <w:r w:rsidR="005A43B3" w:rsidRPr="00696A12">
              <w:rPr>
                <w:sz w:val="18"/>
              </w:rPr>
              <w:t xml:space="preserve"> via their mobile</w:t>
            </w:r>
            <w:r w:rsidR="00696A12" w:rsidRPr="00696A12">
              <w:rPr>
                <w:sz w:val="18"/>
              </w:rPr>
              <w:t xml:space="preserve"> </w:t>
            </w:r>
            <w:r w:rsidR="005A43B3" w:rsidRPr="00696A12">
              <w:rPr>
                <w:sz w:val="18"/>
              </w:rPr>
              <w:t>numbers</w:t>
            </w:r>
            <w:r w:rsidR="00614362">
              <w:rPr>
                <w:sz w:val="18"/>
              </w:rPr>
              <w:t xml:space="preserve"> and social media</w:t>
            </w:r>
            <w:r w:rsidR="005A43B3" w:rsidRPr="00696A12">
              <w:rPr>
                <w:sz w:val="18"/>
              </w:rPr>
              <w:t>.</w:t>
            </w:r>
            <w:r w:rsidR="005164F9" w:rsidRPr="00696A12">
              <w:rPr>
                <w:sz w:val="18"/>
              </w:rPr>
              <w:t xml:space="preserve"> </w:t>
            </w:r>
          </w:p>
          <w:p w:rsidR="001F089A" w:rsidRDefault="002151A0" w:rsidP="00603442">
            <w:pPr>
              <w:pStyle w:val="cgtabletext0"/>
              <w:numPr>
                <w:ilvl w:val="0"/>
                <w:numId w:val="9"/>
              </w:numPr>
              <w:rPr>
                <w:sz w:val="18"/>
              </w:rPr>
            </w:pPr>
            <w:r>
              <w:rPr>
                <w:sz w:val="18"/>
              </w:rPr>
              <w:t>Marshals will carry</w:t>
            </w:r>
            <w:r w:rsidR="00603442">
              <w:rPr>
                <w:sz w:val="18"/>
              </w:rPr>
              <w:t xml:space="preserve"> additional warm clothing for emergency situations</w:t>
            </w:r>
          </w:p>
        </w:tc>
      </w:tr>
      <w:tr w:rsidR="007956A7">
        <w:tc>
          <w:tcPr>
            <w:tcW w:w="1559" w:type="dxa"/>
            <w:shd w:val="pct10" w:color="auto" w:fill="auto"/>
          </w:tcPr>
          <w:p w:rsidR="007956A7" w:rsidRDefault="007956A7" w:rsidP="007956A7">
            <w:pPr>
              <w:pStyle w:val="cgtabletext0"/>
              <w:rPr>
                <w:b/>
                <w:bCs/>
                <w:sz w:val="18"/>
              </w:rPr>
            </w:pPr>
            <w:r>
              <w:rPr>
                <w:b/>
                <w:bCs/>
                <w:sz w:val="18"/>
              </w:rPr>
              <w:t>References to further information</w:t>
            </w:r>
          </w:p>
        </w:tc>
        <w:tc>
          <w:tcPr>
            <w:tcW w:w="4961" w:type="dxa"/>
            <w:shd w:val="pct10" w:color="auto" w:fill="auto"/>
          </w:tcPr>
          <w:p w:rsidR="007956A7" w:rsidRDefault="001F089A" w:rsidP="007956A7">
            <w:pPr>
              <w:pStyle w:val="cgtabletext0"/>
              <w:rPr>
                <w:sz w:val="18"/>
              </w:rPr>
            </w:pPr>
            <w:r>
              <w:rPr>
                <w:sz w:val="18"/>
              </w:rPr>
              <w:t>None</w:t>
            </w:r>
          </w:p>
        </w:tc>
      </w:tr>
    </w:tbl>
    <w:p w:rsidR="001F089A" w:rsidRPr="007956A7" w:rsidRDefault="001F089A" w:rsidP="0098661E">
      <w:pPr>
        <w:pStyle w:val="CGBodyText"/>
        <w:rPr>
          <w:b/>
        </w:rPr>
      </w:pPr>
    </w:p>
    <w:p w:rsidR="0098711D" w:rsidRDefault="0098711D" w:rsidP="00696A12">
      <w:pPr>
        <w:pStyle w:val="CGBullet1"/>
        <w:numPr>
          <w:ilvl w:val="0"/>
          <w:numId w:val="0"/>
        </w:numPr>
        <w:ind w:left="4147"/>
      </w:pPr>
    </w:p>
    <w:p w:rsidR="00546BC0" w:rsidRDefault="00546BC0" w:rsidP="0098661E">
      <w:pPr>
        <w:pStyle w:val="CGBullet1"/>
        <w:numPr>
          <w:ilvl w:val="0"/>
          <w:numId w:val="0"/>
        </w:numPr>
      </w:pPr>
    </w:p>
    <w:p w:rsidR="00792D63" w:rsidRDefault="00CE75FF">
      <w:pPr>
        <w:pStyle w:val="Heading2"/>
      </w:pPr>
      <w:bookmarkStart w:id="38" w:name="_Toc395784436"/>
      <w:r>
        <w:t>Participants</w:t>
      </w:r>
      <w:r w:rsidR="00792D63">
        <w:t xml:space="preserve"> Notes</w:t>
      </w:r>
      <w:bookmarkEnd w:id="38"/>
    </w:p>
    <w:p w:rsidR="00792D63" w:rsidRDefault="00792D63">
      <w:pPr>
        <w:pStyle w:val="CGBullet1"/>
        <w:numPr>
          <w:ilvl w:val="0"/>
          <w:numId w:val="0"/>
        </w:numPr>
        <w:ind w:left="3067"/>
      </w:pPr>
    </w:p>
    <w:p w:rsidR="00792D63" w:rsidRDefault="00792D63">
      <w:pPr>
        <w:pStyle w:val="CGBullet1"/>
        <w:numPr>
          <w:ilvl w:val="0"/>
          <w:numId w:val="0"/>
        </w:numPr>
        <w:ind w:left="3067"/>
      </w:pPr>
      <w:r>
        <w:t xml:space="preserve">The following details will be given to each </w:t>
      </w:r>
      <w:r w:rsidR="00CE75FF">
        <w:t>participant</w:t>
      </w:r>
      <w:r>
        <w:t xml:space="preserve"> as part of the pre-</w:t>
      </w:r>
      <w:r w:rsidR="00952345">
        <w:t>event</w:t>
      </w:r>
      <w:r>
        <w:t xml:space="preserve"> confirmation material:</w:t>
      </w:r>
    </w:p>
    <w:p w:rsidR="007E12D2" w:rsidRDefault="007E12D2">
      <w:pPr>
        <w:pStyle w:val="CGBullet1"/>
        <w:numPr>
          <w:ilvl w:val="0"/>
          <w:numId w:val="0"/>
        </w:numPr>
        <w:ind w:left="3067"/>
      </w:pPr>
    </w:p>
    <w:p w:rsidR="00792D63" w:rsidRDefault="00792D63">
      <w:pPr>
        <w:pStyle w:val="Heading3"/>
      </w:pPr>
      <w:bookmarkStart w:id="39" w:name="_Toc395784437"/>
      <w:r>
        <w:t>Event Rules</w:t>
      </w:r>
      <w:bookmarkEnd w:id="39"/>
    </w:p>
    <w:p w:rsidR="00792D63" w:rsidRDefault="00792D63">
      <w:pPr>
        <w:pStyle w:val="CGBodyText"/>
        <w:rPr>
          <w:szCs w:val="24"/>
        </w:rPr>
      </w:pPr>
    </w:p>
    <w:p w:rsidR="000E620F" w:rsidRDefault="000E620F">
      <w:pPr>
        <w:pStyle w:val="CGBodyText"/>
        <w:rPr>
          <w:i/>
        </w:rPr>
      </w:pPr>
      <w:r w:rsidRPr="000E620F">
        <w:rPr>
          <w:i/>
        </w:rPr>
        <w:t>General</w:t>
      </w:r>
    </w:p>
    <w:p w:rsidR="00CD2705" w:rsidRDefault="00696A12" w:rsidP="000710C2">
      <w:pPr>
        <w:pStyle w:val="CGBodyText"/>
        <w:numPr>
          <w:ilvl w:val="1"/>
          <w:numId w:val="15"/>
        </w:numPr>
      </w:pPr>
      <w:r w:rsidRPr="000710C2">
        <w:rPr>
          <w:i/>
        </w:rPr>
        <w:t xml:space="preserve">Day 1 You must check in with </w:t>
      </w:r>
      <w:r w:rsidR="00C67F78" w:rsidRPr="000710C2">
        <w:rPr>
          <w:i/>
        </w:rPr>
        <w:t xml:space="preserve">each of the 3 </w:t>
      </w:r>
      <w:r w:rsidRPr="000710C2">
        <w:rPr>
          <w:i/>
        </w:rPr>
        <w:t>marshals</w:t>
      </w:r>
      <w:r w:rsidR="00C67F78" w:rsidRPr="00C67F78">
        <w:t xml:space="preserve"> </w:t>
      </w:r>
      <w:r w:rsidR="00C67F78">
        <w:t xml:space="preserve">along the course </w:t>
      </w:r>
      <w:r w:rsidR="00CD2705">
        <w:t>Turnoff to marshlands</w:t>
      </w:r>
    </w:p>
    <w:p w:rsidR="00696A12" w:rsidRPr="00644BB4" w:rsidRDefault="00696A12" w:rsidP="00696A12">
      <w:pPr>
        <w:pStyle w:val="cgtabletext0"/>
        <w:numPr>
          <w:ilvl w:val="1"/>
          <w:numId w:val="15"/>
        </w:numPr>
        <w:rPr>
          <w:lang w:eastAsia="en-US"/>
        </w:rPr>
      </w:pPr>
      <w:r>
        <w:rPr>
          <w:lang w:eastAsia="en-US"/>
        </w:rPr>
        <w:t xml:space="preserve">Head of </w:t>
      </w:r>
      <w:r w:rsidR="009F2B58">
        <w:rPr>
          <w:lang w:eastAsia="en-US"/>
        </w:rPr>
        <w:t>Orongorongo</w:t>
      </w:r>
      <w:r>
        <w:rPr>
          <w:lang w:eastAsia="en-US"/>
        </w:rPr>
        <w:t xml:space="preserve"> Valley</w:t>
      </w:r>
    </w:p>
    <w:p w:rsidR="00696A12" w:rsidRPr="00644BB4" w:rsidRDefault="00696A12" w:rsidP="00696A12">
      <w:pPr>
        <w:pStyle w:val="cgtabletext0"/>
        <w:numPr>
          <w:ilvl w:val="1"/>
          <w:numId w:val="15"/>
        </w:numPr>
        <w:rPr>
          <w:lang w:eastAsia="en-US"/>
        </w:rPr>
      </w:pPr>
      <w:r>
        <w:rPr>
          <w:lang w:eastAsia="en-US"/>
        </w:rPr>
        <w:t xml:space="preserve">Base of Mt Mathews track in </w:t>
      </w:r>
      <w:r w:rsidR="009F2B58">
        <w:rPr>
          <w:lang w:eastAsia="en-US"/>
        </w:rPr>
        <w:t>Orongorongo</w:t>
      </w:r>
      <w:r>
        <w:rPr>
          <w:lang w:eastAsia="en-US"/>
        </w:rPr>
        <w:t xml:space="preserve"> Valley</w:t>
      </w:r>
    </w:p>
    <w:p w:rsidR="00696A12" w:rsidRPr="000E620F" w:rsidRDefault="00696A12" w:rsidP="00696A12">
      <w:pPr>
        <w:pStyle w:val="CGBodyText"/>
        <w:ind w:left="3816"/>
        <w:jc w:val="both"/>
        <w:rPr>
          <w:i/>
        </w:rPr>
      </w:pPr>
    </w:p>
    <w:p w:rsidR="00644BB4" w:rsidRDefault="00696A12" w:rsidP="00320D0E">
      <w:pPr>
        <w:pStyle w:val="CGBodyText"/>
        <w:numPr>
          <w:ilvl w:val="0"/>
          <w:numId w:val="5"/>
        </w:numPr>
      </w:pPr>
      <w:r>
        <w:t xml:space="preserve">Day 2 </w:t>
      </w:r>
      <w:r w:rsidR="00644BB4">
        <w:t>You must check in with each of the 4 marshals along the course and at the finish line</w:t>
      </w:r>
    </w:p>
    <w:p w:rsidR="00644BB4" w:rsidRPr="00644BB4" w:rsidRDefault="00644BB4" w:rsidP="00644BB4">
      <w:pPr>
        <w:pStyle w:val="cgtabletext0"/>
        <w:numPr>
          <w:ilvl w:val="1"/>
          <w:numId w:val="5"/>
        </w:numPr>
        <w:rPr>
          <w:lang w:eastAsia="en-US"/>
        </w:rPr>
      </w:pPr>
      <w:r w:rsidRPr="00644BB4">
        <w:rPr>
          <w:lang w:eastAsia="en-US"/>
        </w:rPr>
        <w:t>Kawakawa Hut</w:t>
      </w:r>
    </w:p>
    <w:p w:rsidR="00644BB4" w:rsidRPr="00644BB4" w:rsidRDefault="009F2B58" w:rsidP="00644BB4">
      <w:pPr>
        <w:pStyle w:val="cgtabletext0"/>
        <w:numPr>
          <w:ilvl w:val="1"/>
          <w:numId w:val="5"/>
        </w:numPr>
        <w:rPr>
          <w:lang w:eastAsia="en-US"/>
        </w:rPr>
      </w:pPr>
      <w:r w:rsidRPr="00644BB4">
        <w:rPr>
          <w:lang w:eastAsia="en-US"/>
        </w:rPr>
        <w:t>Pararaki</w:t>
      </w:r>
      <w:r w:rsidR="00644BB4" w:rsidRPr="00644BB4">
        <w:rPr>
          <w:lang w:eastAsia="en-US"/>
        </w:rPr>
        <w:t xml:space="preserve"> Hut</w:t>
      </w:r>
    </w:p>
    <w:p w:rsidR="00644BB4" w:rsidRPr="00644BB4" w:rsidRDefault="00644BB4" w:rsidP="00644BB4">
      <w:pPr>
        <w:pStyle w:val="cgtabletext0"/>
        <w:numPr>
          <w:ilvl w:val="1"/>
          <w:numId w:val="5"/>
        </w:numPr>
        <w:rPr>
          <w:lang w:eastAsia="en-US"/>
        </w:rPr>
      </w:pPr>
      <w:r w:rsidRPr="00644BB4">
        <w:rPr>
          <w:lang w:eastAsia="en-US"/>
        </w:rPr>
        <w:t>Washpool Hut</w:t>
      </w:r>
    </w:p>
    <w:p w:rsidR="00696A12" w:rsidRDefault="00644BB4" w:rsidP="00696A12">
      <w:pPr>
        <w:pStyle w:val="cgtabletext0"/>
        <w:numPr>
          <w:ilvl w:val="1"/>
          <w:numId w:val="5"/>
        </w:numPr>
        <w:rPr>
          <w:lang w:eastAsia="en-US"/>
        </w:rPr>
      </w:pPr>
      <w:r w:rsidRPr="00644BB4">
        <w:rPr>
          <w:lang w:eastAsia="en-US"/>
        </w:rPr>
        <w:t xml:space="preserve">Turn onto Pinnacles Track </w:t>
      </w:r>
    </w:p>
    <w:p w:rsidR="00696A12" w:rsidRDefault="00696A12" w:rsidP="00696A12">
      <w:pPr>
        <w:pStyle w:val="cgtabletext0"/>
        <w:ind w:left="3816"/>
        <w:rPr>
          <w:lang w:eastAsia="en-US"/>
        </w:rPr>
      </w:pPr>
    </w:p>
    <w:p w:rsidR="007C6EE8" w:rsidRPr="00B13FE3" w:rsidRDefault="007C6EE8" w:rsidP="00CD2705">
      <w:pPr>
        <w:pStyle w:val="cgtabletext0"/>
        <w:numPr>
          <w:ilvl w:val="0"/>
          <w:numId w:val="21"/>
        </w:numPr>
        <w:rPr>
          <w:lang w:eastAsia="en-US"/>
        </w:rPr>
      </w:pPr>
      <w:r w:rsidRPr="00B13FE3">
        <w:t>Day 3</w:t>
      </w:r>
      <w:r w:rsidR="00C67F78">
        <w:t xml:space="preserve"> You must check in with the marshal on the course and at the finish line</w:t>
      </w:r>
      <w:r w:rsidRPr="00B13FE3">
        <w:t xml:space="preserve"> </w:t>
      </w:r>
      <w:r w:rsidR="00B13FE3">
        <w:t xml:space="preserve">There will be roving marshals on </w:t>
      </w:r>
      <w:r w:rsidR="009F2B58">
        <w:t>mountain bikes</w:t>
      </w:r>
      <w:r w:rsidR="00C67F78">
        <w:t xml:space="preserve"> also.</w:t>
      </w:r>
      <w:r w:rsidR="000710C2">
        <w:t xml:space="preserve"> You do not need to check in with any marshals between start and finish of this day.</w:t>
      </w:r>
    </w:p>
    <w:p w:rsidR="00696A12" w:rsidRPr="00644BB4" w:rsidRDefault="00696A12" w:rsidP="00696A12">
      <w:pPr>
        <w:pStyle w:val="cgtabletext0"/>
        <w:ind w:left="3816"/>
        <w:rPr>
          <w:lang w:eastAsia="en-US"/>
        </w:rPr>
      </w:pPr>
    </w:p>
    <w:p w:rsidR="000E620F" w:rsidRDefault="000E620F" w:rsidP="00320D0E">
      <w:pPr>
        <w:pStyle w:val="CGBodyText"/>
        <w:numPr>
          <w:ilvl w:val="0"/>
          <w:numId w:val="5"/>
        </w:numPr>
      </w:pPr>
      <w:r>
        <w:lastRenderedPageBreak/>
        <w:t xml:space="preserve">Any athlete who withdraws from </w:t>
      </w:r>
      <w:r w:rsidR="00E40AEE">
        <w:t>the</w:t>
      </w:r>
      <w:r w:rsidR="00841354">
        <w:t xml:space="preserve"> </w:t>
      </w:r>
      <w:r>
        <w:t>event must notify the marshal at the point of w</w:t>
      </w:r>
      <w:r w:rsidR="00841354">
        <w:t>ithdrawal that they have exited</w:t>
      </w:r>
      <w:r w:rsidR="00CE75FF">
        <w:t xml:space="preserve">. With the </w:t>
      </w:r>
      <w:r w:rsidR="00DD76A8">
        <w:t xml:space="preserve">exception of </w:t>
      </w:r>
      <w:r w:rsidR="00B13FE3">
        <w:t xml:space="preserve">Day 2 at </w:t>
      </w:r>
      <w:r w:rsidR="00DD76A8">
        <w:t>the Kawakawa Hut</w:t>
      </w:r>
      <w:r w:rsidR="00644BB4">
        <w:t xml:space="preserve"> exit point</w:t>
      </w:r>
      <w:r w:rsidR="00CE75FF">
        <w:t xml:space="preserve">, any participant that wishes to withdraw still must exit at the </w:t>
      </w:r>
      <w:r w:rsidR="00B13FE3">
        <w:t xml:space="preserve">Day 2 </w:t>
      </w:r>
      <w:r w:rsidR="00CE75FF">
        <w:t xml:space="preserve">race end. </w:t>
      </w:r>
      <w:r w:rsidR="00CD68B7">
        <w:t xml:space="preserve">Those </w:t>
      </w:r>
      <w:r w:rsidR="00C67F78">
        <w:t xml:space="preserve">exiting </w:t>
      </w:r>
      <w:r w:rsidR="00CD68B7">
        <w:t xml:space="preserve">at the </w:t>
      </w:r>
      <w:r w:rsidR="00DD76A8">
        <w:t xml:space="preserve"> Kawakawa Hut</w:t>
      </w:r>
      <w:r w:rsidR="00CE75FF">
        <w:t xml:space="preserve"> will be </w:t>
      </w:r>
      <w:r w:rsidR="00CD68B7">
        <w:t xml:space="preserve">asked to </w:t>
      </w:r>
      <w:r w:rsidR="00DD76A8">
        <w:t xml:space="preserve">accompany the Marshal out and </w:t>
      </w:r>
      <w:r w:rsidR="00CD68B7">
        <w:t>back to the race start</w:t>
      </w:r>
      <w:r w:rsidR="00841354">
        <w:t>,</w:t>
      </w:r>
      <w:r w:rsidR="00B13FE3">
        <w:t xml:space="preserve"> In emergencies it is possible to exit by the river valleys.</w:t>
      </w:r>
    </w:p>
    <w:p w:rsidR="00B569E9" w:rsidRDefault="00ED2EFF" w:rsidP="00320D0E">
      <w:pPr>
        <w:pStyle w:val="CGBodyText"/>
        <w:numPr>
          <w:ilvl w:val="0"/>
          <w:numId w:val="5"/>
        </w:numPr>
      </w:pPr>
      <w:r>
        <w:t xml:space="preserve">First </w:t>
      </w:r>
      <w:r w:rsidR="00B569E9">
        <w:t xml:space="preserve">aid assistance must be administered to any competitor that needs it if you pass them. A time credit will be awarded for your efforts. If the participant cannot be </w:t>
      </w:r>
      <w:r w:rsidR="00C67F78">
        <w:t>assisted</w:t>
      </w:r>
      <w:r w:rsidR="00B569E9">
        <w:t xml:space="preserve"> by you then send someone on</w:t>
      </w:r>
      <w:r w:rsidR="00C67F78">
        <w:t>wards</w:t>
      </w:r>
      <w:r w:rsidR="00B569E9">
        <w:t xml:space="preserve"> or back to alert the closest race marshal.</w:t>
      </w:r>
    </w:p>
    <w:p w:rsidR="005D7586" w:rsidRDefault="005D7586" w:rsidP="00320D0E">
      <w:pPr>
        <w:pStyle w:val="CGBodyText"/>
        <w:numPr>
          <w:ilvl w:val="0"/>
          <w:numId w:val="5"/>
        </w:numPr>
      </w:pPr>
      <w:r>
        <w:t>If you become lost, make your way back to the last known good point. If you are still unsure of th</w:t>
      </w:r>
      <w:r w:rsidR="00A846AE">
        <w:t>e direction forward, make your w</w:t>
      </w:r>
      <w:r>
        <w:t xml:space="preserve">ay </w:t>
      </w:r>
      <w:r w:rsidR="00895213">
        <w:t>back to the last marshal passed</w:t>
      </w:r>
      <w:r w:rsidR="00C67F78">
        <w:t>. If you lose the track entirely then stay put and blow your whistle.</w:t>
      </w:r>
    </w:p>
    <w:p w:rsidR="002F3D1B" w:rsidRDefault="002F3D1B" w:rsidP="002F3D1B">
      <w:pPr>
        <w:pStyle w:val="CGBodyText"/>
        <w:numPr>
          <w:ilvl w:val="0"/>
          <w:numId w:val="5"/>
        </w:numPr>
      </w:pPr>
      <w:r>
        <w:t>Marshal’s directions must be obeyed at all times,</w:t>
      </w:r>
    </w:p>
    <w:p w:rsidR="00D22FBA" w:rsidRPr="009C7E3E" w:rsidRDefault="00644BB4" w:rsidP="00644BB4">
      <w:pPr>
        <w:pStyle w:val="CGBodyText"/>
        <w:numPr>
          <w:ilvl w:val="0"/>
          <w:numId w:val="5"/>
        </w:numPr>
      </w:pPr>
      <w:r w:rsidRPr="00644BB4">
        <w:rPr>
          <w:b/>
        </w:rPr>
        <w:t>All participants are</w:t>
      </w:r>
      <w:r>
        <w:rPr>
          <w:b/>
        </w:rPr>
        <w:t xml:space="preserve"> required to carry</w:t>
      </w:r>
      <w:r w:rsidR="002151A0" w:rsidRPr="00644BB4">
        <w:rPr>
          <w:b/>
        </w:rPr>
        <w:t xml:space="preserve"> with them the following </w:t>
      </w:r>
      <w:r w:rsidR="00D22FBA" w:rsidRPr="00644BB4">
        <w:rPr>
          <w:b/>
        </w:rPr>
        <w:t>Mandatory Equipment</w:t>
      </w:r>
      <w:r>
        <w:rPr>
          <w:b/>
        </w:rPr>
        <w:t xml:space="preserve"> at all times</w:t>
      </w:r>
      <w:r w:rsidR="002151A0" w:rsidRPr="00644BB4">
        <w:rPr>
          <w:b/>
        </w:rPr>
        <w:t>:</w:t>
      </w:r>
    </w:p>
    <w:p w:rsidR="009C7E3E" w:rsidRPr="00644BB4" w:rsidRDefault="009C7E3E" w:rsidP="009C7E3E">
      <w:pPr>
        <w:pStyle w:val="CGBodyText"/>
        <w:ind w:left="3456"/>
      </w:pPr>
    </w:p>
    <w:p w:rsidR="00D22FBA" w:rsidRDefault="002F3D1B" w:rsidP="00644BB4">
      <w:pPr>
        <w:pStyle w:val="ListParagraph"/>
        <w:numPr>
          <w:ilvl w:val="1"/>
          <w:numId w:val="5"/>
        </w:numPr>
        <w:rPr>
          <w:rFonts w:ascii="Arial Narrow" w:eastAsia="Times" w:hAnsi="Arial Narrow" w:cs="Times New Roman"/>
          <w:color w:val="000000"/>
          <w:sz w:val="20"/>
          <w:szCs w:val="20"/>
          <w:lang w:val="en-US"/>
        </w:rPr>
      </w:pPr>
      <w:r w:rsidRPr="002151A0">
        <w:rPr>
          <w:rFonts w:ascii="Arial Narrow" w:eastAsia="Times" w:hAnsi="Arial Narrow" w:cs="Times New Roman"/>
          <w:color w:val="000000"/>
          <w:sz w:val="20"/>
          <w:szCs w:val="20"/>
          <w:lang w:val="en-US"/>
        </w:rPr>
        <w:t xml:space="preserve"> </w:t>
      </w:r>
      <w:r w:rsidR="00D22FBA" w:rsidRPr="002151A0">
        <w:rPr>
          <w:rFonts w:ascii="Arial Narrow" w:eastAsia="Times" w:hAnsi="Arial Narrow" w:cs="Times New Roman"/>
          <w:color w:val="000000"/>
          <w:sz w:val="20"/>
          <w:szCs w:val="20"/>
          <w:lang w:val="en-US"/>
        </w:rPr>
        <w:t>  Jacket (waterproof with a hood)</w:t>
      </w:r>
    </w:p>
    <w:p w:rsidR="009C7E3E" w:rsidRPr="002151A0" w:rsidRDefault="009C7E3E" w:rsidP="00644BB4">
      <w:pPr>
        <w:pStyle w:val="ListParagraph"/>
        <w:numPr>
          <w:ilvl w:val="1"/>
          <w:numId w:val="5"/>
        </w:numPr>
        <w:rPr>
          <w:rFonts w:ascii="Arial Narrow" w:eastAsia="Times" w:hAnsi="Arial Narrow" w:cs="Times New Roman"/>
          <w:color w:val="000000"/>
          <w:sz w:val="20"/>
          <w:szCs w:val="20"/>
          <w:lang w:val="en-US"/>
        </w:rPr>
      </w:pPr>
      <w:r>
        <w:rPr>
          <w:rFonts w:ascii="Arial Narrow" w:eastAsia="Times" w:hAnsi="Arial Narrow" w:cs="Times New Roman"/>
          <w:color w:val="000000"/>
          <w:sz w:val="20"/>
          <w:szCs w:val="20"/>
          <w:lang w:val="en-US"/>
        </w:rPr>
        <w:t>The supplied GPS tracker.</w:t>
      </w:r>
    </w:p>
    <w:p w:rsidR="00D22FBA" w:rsidRPr="002151A0" w:rsidRDefault="002F3D1B" w:rsidP="00644BB4">
      <w:pPr>
        <w:pStyle w:val="ListParagraph"/>
        <w:numPr>
          <w:ilvl w:val="1"/>
          <w:numId w:val="5"/>
        </w:numPr>
        <w:rPr>
          <w:rFonts w:ascii="Arial Narrow" w:eastAsia="Times" w:hAnsi="Arial Narrow" w:cs="Times New Roman"/>
          <w:color w:val="000000"/>
          <w:sz w:val="20"/>
          <w:szCs w:val="20"/>
          <w:lang w:val="en-US"/>
        </w:rPr>
      </w:pPr>
      <w:r w:rsidRPr="002151A0">
        <w:rPr>
          <w:rFonts w:ascii="Arial Narrow" w:eastAsia="Times" w:hAnsi="Arial Narrow" w:cs="Times New Roman"/>
          <w:color w:val="000000"/>
          <w:sz w:val="20"/>
          <w:szCs w:val="20"/>
          <w:lang w:val="en-US"/>
        </w:rPr>
        <w:t xml:space="preserve"> </w:t>
      </w:r>
      <w:r w:rsidR="00D22FBA" w:rsidRPr="002151A0">
        <w:rPr>
          <w:rFonts w:ascii="Arial Narrow" w:eastAsia="Times" w:hAnsi="Arial Narrow" w:cs="Times New Roman"/>
          <w:color w:val="000000"/>
          <w:sz w:val="20"/>
          <w:szCs w:val="20"/>
          <w:lang w:val="en-US"/>
        </w:rPr>
        <w:t>  Emergency (Survival) Blanket</w:t>
      </w:r>
    </w:p>
    <w:p w:rsidR="00D22FBA" w:rsidRPr="002151A0" w:rsidRDefault="002F3D1B" w:rsidP="00644BB4">
      <w:pPr>
        <w:pStyle w:val="ListParagraph"/>
        <w:numPr>
          <w:ilvl w:val="1"/>
          <w:numId w:val="5"/>
        </w:numPr>
        <w:rPr>
          <w:rFonts w:ascii="Arial Narrow" w:eastAsia="Times" w:hAnsi="Arial Narrow" w:cs="Times New Roman"/>
          <w:color w:val="000000"/>
          <w:sz w:val="20"/>
          <w:szCs w:val="20"/>
          <w:lang w:val="en-US"/>
        </w:rPr>
      </w:pPr>
      <w:r w:rsidRPr="002151A0">
        <w:rPr>
          <w:rFonts w:ascii="Arial Narrow" w:eastAsia="Times" w:hAnsi="Arial Narrow" w:cs="Times New Roman"/>
          <w:color w:val="000000"/>
          <w:sz w:val="20"/>
          <w:szCs w:val="20"/>
          <w:lang w:val="en-US"/>
        </w:rPr>
        <w:t>  </w:t>
      </w:r>
      <w:r w:rsidR="00D22FBA" w:rsidRPr="002151A0">
        <w:rPr>
          <w:rFonts w:ascii="Arial Narrow" w:eastAsia="Times" w:hAnsi="Arial Narrow" w:cs="Times New Roman"/>
          <w:color w:val="000000"/>
          <w:sz w:val="20"/>
          <w:szCs w:val="20"/>
          <w:lang w:val="en-US"/>
        </w:rPr>
        <w:t xml:space="preserve"> </w:t>
      </w:r>
      <w:r w:rsidRPr="002151A0">
        <w:rPr>
          <w:rFonts w:ascii="Arial Narrow" w:eastAsia="Times" w:hAnsi="Arial Narrow" w:cs="Times New Roman"/>
          <w:color w:val="000000"/>
          <w:sz w:val="20"/>
          <w:szCs w:val="20"/>
          <w:lang w:val="en-US"/>
        </w:rPr>
        <w:t xml:space="preserve">Poly Prop top and bottoms, </w:t>
      </w:r>
      <w:r w:rsidR="00D22FBA" w:rsidRPr="002151A0">
        <w:rPr>
          <w:rFonts w:ascii="Arial Narrow" w:eastAsia="Times" w:hAnsi="Arial Narrow" w:cs="Times New Roman"/>
          <w:color w:val="000000"/>
          <w:sz w:val="20"/>
          <w:szCs w:val="20"/>
          <w:lang w:val="en-US"/>
        </w:rPr>
        <w:t xml:space="preserve"> a size that can be worn by the </w:t>
      </w:r>
      <w:r w:rsidRPr="002151A0">
        <w:rPr>
          <w:rFonts w:ascii="Arial Narrow" w:eastAsia="Times" w:hAnsi="Arial Narrow" w:cs="Times New Roman"/>
          <w:color w:val="000000"/>
          <w:sz w:val="20"/>
          <w:szCs w:val="20"/>
          <w:lang w:val="en-US"/>
        </w:rPr>
        <w:t xml:space="preserve"> </w:t>
      </w:r>
      <w:r w:rsidR="00D22FBA" w:rsidRPr="002151A0">
        <w:rPr>
          <w:rFonts w:ascii="Arial Narrow" w:eastAsia="Times" w:hAnsi="Arial Narrow" w:cs="Times New Roman"/>
          <w:color w:val="000000"/>
          <w:sz w:val="20"/>
          <w:szCs w:val="20"/>
          <w:lang w:val="en-US"/>
        </w:rPr>
        <w:t>competitor</w:t>
      </w:r>
    </w:p>
    <w:p w:rsidR="00D22FBA" w:rsidRPr="002151A0" w:rsidRDefault="002F3D1B" w:rsidP="00644BB4">
      <w:pPr>
        <w:pStyle w:val="ListParagraph"/>
        <w:numPr>
          <w:ilvl w:val="1"/>
          <w:numId w:val="5"/>
        </w:numPr>
        <w:rPr>
          <w:rFonts w:ascii="Arial Narrow" w:eastAsia="Times" w:hAnsi="Arial Narrow" w:cs="Times New Roman"/>
          <w:color w:val="000000"/>
          <w:sz w:val="20"/>
          <w:szCs w:val="20"/>
          <w:lang w:val="en-US"/>
        </w:rPr>
      </w:pPr>
      <w:r w:rsidRPr="002151A0">
        <w:rPr>
          <w:rFonts w:ascii="Arial Narrow" w:eastAsia="Times" w:hAnsi="Arial Narrow" w:cs="Times New Roman"/>
          <w:color w:val="000000"/>
          <w:sz w:val="20"/>
          <w:szCs w:val="20"/>
          <w:lang w:val="en-US"/>
        </w:rPr>
        <w:t xml:space="preserve"> </w:t>
      </w:r>
      <w:r w:rsidR="00D22FBA" w:rsidRPr="002151A0">
        <w:rPr>
          <w:rFonts w:ascii="Arial Narrow" w:eastAsia="Times" w:hAnsi="Arial Narrow" w:cs="Times New Roman"/>
          <w:color w:val="000000"/>
          <w:sz w:val="20"/>
          <w:szCs w:val="20"/>
          <w:lang w:val="en-US"/>
        </w:rPr>
        <w:t>  Head torch with fresh batteries</w:t>
      </w:r>
    </w:p>
    <w:p w:rsidR="00D22FBA" w:rsidRPr="002151A0" w:rsidRDefault="002F3D1B" w:rsidP="00644BB4">
      <w:pPr>
        <w:pStyle w:val="ListParagraph"/>
        <w:numPr>
          <w:ilvl w:val="1"/>
          <w:numId w:val="5"/>
        </w:numPr>
        <w:rPr>
          <w:rFonts w:ascii="Arial Narrow" w:eastAsia="Times" w:hAnsi="Arial Narrow" w:cs="Times New Roman"/>
          <w:color w:val="000000"/>
          <w:sz w:val="20"/>
          <w:szCs w:val="20"/>
          <w:lang w:val="en-US"/>
        </w:rPr>
      </w:pPr>
      <w:r w:rsidRPr="002151A0">
        <w:rPr>
          <w:rFonts w:ascii="Arial Narrow" w:eastAsia="Times" w:hAnsi="Arial Narrow" w:cs="Times New Roman"/>
          <w:color w:val="000000"/>
          <w:sz w:val="20"/>
          <w:szCs w:val="20"/>
          <w:lang w:val="en-US"/>
        </w:rPr>
        <w:t xml:space="preserve"> </w:t>
      </w:r>
      <w:r w:rsidR="00D22FBA" w:rsidRPr="002151A0">
        <w:rPr>
          <w:rFonts w:ascii="Arial Narrow" w:eastAsia="Times" w:hAnsi="Arial Narrow" w:cs="Times New Roman"/>
          <w:color w:val="000000"/>
          <w:sz w:val="20"/>
          <w:szCs w:val="20"/>
          <w:lang w:val="en-US"/>
        </w:rPr>
        <w:t>  Whistle</w:t>
      </w:r>
    </w:p>
    <w:p w:rsidR="00D22FBA" w:rsidRPr="002151A0" w:rsidRDefault="002F3D1B" w:rsidP="00644BB4">
      <w:pPr>
        <w:pStyle w:val="ListParagraph"/>
        <w:numPr>
          <w:ilvl w:val="1"/>
          <w:numId w:val="5"/>
        </w:numPr>
        <w:rPr>
          <w:rFonts w:ascii="Arial Narrow" w:eastAsia="Times" w:hAnsi="Arial Narrow" w:cs="Times New Roman"/>
          <w:color w:val="000000"/>
          <w:sz w:val="20"/>
          <w:szCs w:val="20"/>
          <w:lang w:val="en-US"/>
        </w:rPr>
      </w:pPr>
      <w:r w:rsidRPr="002151A0">
        <w:rPr>
          <w:rFonts w:ascii="Arial Narrow" w:eastAsia="Times" w:hAnsi="Arial Narrow" w:cs="Times New Roman"/>
          <w:color w:val="000000"/>
          <w:sz w:val="20"/>
          <w:szCs w:val="20"/>
          <w:lang w:val="en-US"/>
        </w:rPr>
        <w:t xml:space="preserve"> </w:t>
      </w:r>
      <w:r w:rsidR="00D22FBA" w:rsidRPr="002151A0">
        <w:rPr>
          <w:rFonts w:ascii="Arial Narrow" w:eastAsia="Times" w:hAnsi="Arial Narrow" w:cs="Times New Roman"/>
          <w:color w:val="000000"/>
          <w:sz w:val="20"/>
          <w:szCs w:val="20"/>
          <w:lang w:val="en-US"/>
        </w:rPr>
        <w:t>  Hat</w:t>
      </w:r>
    </w:p>
    <w:p w:rsidR="00D22FBA" w:rsidRPr="002151A0" w:rsidRDefault="002F3D1B" w:rsidP="00644BB4">
      <w:pPr>
        <w:pStyle w:val="ListParagraph"/>
        <w:numPr>
          <w:ilvl w:val="1"/>
          <w:numId w:val="5"/>
        </w:numPr>
        <w:rPr>
          <w:rFonts w:ascii="Arial Narrow" w:eastAsia="Times" w:hAnsi="Arial Narrow" w:cs="Times New Roman"/>
          <w:color w:val="000000"/>
          <w:sz w:val="20"/>
          <w:szCs w:val="20"/>
          <w:lang w:val="en-US"/>
        </w:rPr>
      </w:pPr>
      <w:r w:rsidRPr="002151A0">
        <w:rPr>
          <w:rFonts w:ascii="Arial Narrow" w:eastAsia="Times" w:hAnsi="Arial Narrow" w:cs="Times New Roman"/>
          <w:color w:val="000000"/>
          <w:sz w:val="20"/>
          <w:szCs w:val="20"/>
          <w:lang w:val="en-US"/>
        </w:rPr>
        <w:t xml:space="preserve"> </w:t>
      </w:r>
      <w:r w:rsidR="00D22FBA" w:rsidRPr="002151A0">
        <w:rPr>
          <w:rFonts w:ascii="Arial Narrow" w:eastAsia="Times" w:hAnsi="Arial Narrow" w:cs="Times New Roman"/>
          <w:color w:val="000000"/>
          <w:sz w:val="20"/>
          <w:szCs w:val="20"/>
          <w:lang w:val="en-US"/>
        </w:rPr>
        <w:t>  Compass</w:t>
      </w:r>
      <w:r w:rsidR="00145D0B" w:rsidRPr="002151A0">
        <w:rPr>
          <w:rFonts w:ascii="Arial Narrow" w:eastAsia="Times" w:hAnsi="Arial Narrow" w:cs="Times New Roman"/>
          <w:color w:val="000000"/>
          <w:sz w:val="20"/>
          <w:szCs w:val="20"/>
          <w:lang w:val="en-US"/>
        </w:rPr>
        <w:t xml:space="preserve"> (you must know how to use it)</w:t>
      </w:r>
    </w:p>
    <w:p w:rsidR="00D22FBA" w:rsidRPr="002151A0" w:rsidRDefault="002F3D1B" w:rsidP="00644BB4">
      <w:pPr>
        <w:pStyle w:val="ListParagraph"/>
        <w:numPr>
          <w:ilvl w:val="1"/>
          <w:numId w:val="5"/>
        </w:numPr>
        <w:rPr>
          <w:rFonts w:ascii="Arial Narrow" w:eastAsia="Times" w:hAnsi="Arial Narrow" w:cs="Times New Roman"/>
          <w:color w:val="000000"/>
          <w:sz w:val="20"/>
          <w:szCs w:val="20"/>
          <w:lang w:val="en-US"/>
        </w:rPr>
      </w:pPr>
      <w:r w:rsidRPr="002151A0">
        <w:rPr>
          <w:rFonts w:ascii="Arial Narrow" w:eastAsia="Times" w:hAnsi="Arial Narrow" w:cs="Times New Roman"/>
          <w:color w:val="000000"/>
          <w:sz w:val="20"/>
          <w:szCs w:val="20"/>
          <w:lang w:val="en-US"/>
        </w:rPr>
        <w:t xml:space="preserve">  </w:t>
      </w:r>
      <w:r w:rsidR="00D22FBA" w:rsidRPr="002151A0">
        <w:rPr>
          <w:rFonts w:ascii="Arial Narrow" w:eastAsia="Times" w:hAnsi="Arial Narrow" w:cs="Times New Roman"/>
          <w:color w:val="000000"/>
          <w:sz w:val="20"/>
          <w:szCs w:val="20"/>
          <w:lang w:val="en-US"/>
        </w:rPr>
        <w:t xml:space="preserve"> </w:t>
      </w:r>
      <w:r w:rsidR="009F2B58" w:rsidRPr="002151A0">
        <w:rPr>
          <w:rFonts w:ascii="Arial Narrow" w:eastAsia="Times" w:hAnsi="Arial Narrow" w:cs="Times New Roman"/>
          <w:color w:val="000000"/>
          <w:sz w:val="20"/>
          <w:szCs w:val="20"/>
          <w:lang w:val="en-US"/>
        </w:rPr>
        <w:t>Topo</w:t>
      </w:r>
      <w:r w:rsidR="009F2B58">
        <w:rPr>
          <w:rFonts w:ascii="Arial Narrow" w:eastAsia="Times" w:hAnsi="Arial Narrow" w:cs="Times New Roman"/>
          <w:color w:val="000000"/>
          <w:sz w:val="20"/>
          <w:szCs w:val="20"/>
          <w:lang w:val="en-US"/>
        </w:rPr>
        <w:t>graphical</w:t>
      </w:r>
      <w:r w:rsidR="00D22FBA" w:rsidRPr="002151A0">
        <w:rPr>
          <w:rFonts w:ascii="Arial Narrow" w:eastAsia="Times" w:hAnsi="Arial Narrow" w:cs="Times New Roman"/>
          <w:color w:val="000000"/>
          <w:sz w:val="20"/>
          <w:szCs w:val="20"/>
          <w:lang w:val="en-US"/>
        </w:rPr>
        <w:t>-map</w:t>
      </w:r>
    </w:p>
    <w:p w:rsidR="00EB255E" w:rsidRPr="002151A0" w:rsidRDefault="002F3D1B" w:rsidP="00644BB4">
      <w:pPr>
        <w:pStyle w:val="ListParagraph"/>
        <w:numPr>
          <w:ilvl w:val="1"/>
          <w:numId w:val="5"/>
        </w:numPr>
        <w:rPr>
          <w:rFonts w:ascii="Arial Narrow" w:eastAsia="Times" w:hAnsi="Arial Narrow" w:cs="Times New Roman"/>
          <w:color w:val="000000"/>
          <w:sz w:val="20"/>
          <w:szCs w:val="20"/>
          <w:lang w:val="en-US"/>
        </w:rPr>
      </w:pPr>
      <w:r w:rsidRPr="002151A0">
        <w:rPr>
          <w:rFonts w:ascii="Arial Narrow" w:eastAsia="Times" w:hAnsi="Arial Narrow" w:cs="Times New Roman"/>
          <w:color w:val="000000"/>
          <w:sz w:val="20"/>
          <w:szCs w:val="20"/>
          <w:lang w:val="en-US"/>
        </w:rPr>
        <w:t xml:space="preserve">  </w:t>
      </w:r>
      <w:r w:rsidR="00D22FBA" w:rsidRPr="002151A0">
        <w:rPr>
          <w:rFonts w:ascii="Arial Narrow" w:eastAsia="Times" w:hAnsi="Arial Narrow" w:cs="Times New Roman"/>
          <w:color w:val="000000"/>
          <w:sz w:val="20"/>
          <w:szCs w:val="20"/>
          <w:lang w:val="en-US"/>
        </w:rPr>
        <w:t xml:space="preserve"> </w:t>
      </w:r>
      <w:r w:rsidR="00EB255E" w:rsidRPr="002151A0">
        <w:rPr>
          <w:rFonts w:ascii="Arial Narrow" w:eastAsia="Times" w:hAnsi="Arial Narrow" w:cs="Times New Roman"/>
          <w:color w:val="000000"/>
          <w:sz w:val="20"/>
          <w:szCs w:val="20"/>
          <w:lang w:val="en-US"/>
        </w:rPr>
        <w:t xml:space="preserve">Sufficient food and water </w:t>
      </w:r>
    </w:p>
    <w:p w:rsidR="002151A0" w:rsidRDefault="002151A0" w:rsidP="00644BB4">
      <w:pPr>
        <w:pStyle w:val="ListParagraph"/>
        <w:numPr>
          <w:ilvl w:val="1"/>
          <w:numId w:val="5"/>
        </w:numPr>
        <w:rPr>
          <w:rFonts w:ascii="Arial Narrow" w:eastAsia="Times" w:hAnsi="Arial Narrow" w:cs="Times New Roman"/>
          <w:color w:val="000000"/>
          <w:sz w:val="20"/>
          <w:szCs w:val="20"/>
          <w:lang w:val="en-US"/>
        </w:rPr>
      </w:pPr>
      <w:r>
        <w:rPr>
          <w:rFonts w:ascii="Arial Narrow" w:eastAsia="Times" w:hAnsi="Arial Narrow" w:cs="Times New Roman"/>
          <w:color w:val="000000"/>
          <w:sz w:val="20"/>
          <w:szCs w:val="20"/>
          <w:lang w:val="en-US"/>
        </w:rPr>
        <w:t xml:space="preserve">   </w:t>
      </w:r>
      <w:r w:rsidR="00D22FBA" w:rsidRPr="002151A0">
        <w:rPr>
          <w:rFonts w:ascii="Arial Narrow" w:eastAsia="Times" w:hAnsi="Arial Narrow" w:cs="Times New Roman"/>
          <w:color w:val="000000"/>
          <w:sz w:val="20"/>
          <w:szCs w:val="20"/>
          <w:lang w:val="en-US"/>
        </w:rPr>
        <w:t>Mobile Phone - my number is 0212166436</w:t>
      </w:r>
    </w:p>
    <w:p w:rsidR="007C6EE8" w:rsidRPr="007C6EE8" w:rsidRDefault="007C6EE8" w:rsidP="007C6EE8">
      <w:pPr>
        <w:pStyle w:val="cgtabletext0"/>
        <w:numPr>
          <w:ilvl w:val="1"/>
          <w:numId w:val="5"/>
        </w:numPr>
      </w:pPr>
      <w:r w:rsidRPr="007C6EE8">
        <w:t xml:space="preserve">Competitors will be advised if possible to take a mobile device to load the course .gpx </w:t>
      </w:r>
      <w:r w:rsidR="00C67F78">
        <w:t xml:space="preserve">GPS </w:t>
      </w:r>
      <w:r w:rsidRPr="007C6EE8">
        <w:t>course routes. They can download these routes from the web sites onto their devices.</w:t>
      </w:r>
    </w:p>
    <w:p w:rsidR="007C6EE8" w:rsidRDefault="007C6EE8" w:rsidP="00960973">
      <w:pPr>
        <w:pStyle w:val="ListParagraph"/>
        <w:ind w:left="4176"/>
        <w:rPr>
          <w:rFonts w:ascii="Arial Narrow" w:eastAsia="Times" w:hAnsi="Arial Narrow" w:cs="Times New Roman"/>
          <w:color w:val="000000"/>
          <w:sz w:val="20"/>
          <w:szCs w:val="20"/>
          <w:lang w:val="en-US"/>
        </w:rPr>
      </w:pPr>
    </w:p>
    <w:p w:rsidR="00D22FBA" w:rsidRPr="00C67F78" w:rsidRDefault="002151A0" w:rsidP="00960973">
      <w:pPr>
        <w:pStyle w:val="ListParagraph"/>
        <w:ind w:left="4176"/>
        <w:rPr>
          <w:rFonts w:ascii="Arial Narrow" w:eastAsia="Times" w:hAnsi="Arial Narrow" w:cs="Times New Roman"/>
          <w:color w:val="000000"/>
          <w:sz w:val="20"/>
          <w:szCs w:val="20"/>
          <w:lang w:val="en-US"/>
        </w:rPr>
      </w:pPr>
      <w:r w:rsidRPr="009D5918">
        <w:rPr>
          <w:rFonts w:ascii="Arial Narrow" w:eastAsia="Times" w:hAnsi="Arial Narrow" w:cs="Times New Roman"/>
          <w:color w:val="000000"/>
          <w:sz w:val="20"/>
          <w:szCs w:val="20"/>
          <w:lang w:val="en-US"/>
        </w:rPr>
        <w:t xml:space="preserve"> </w:t>
      </w:r>
      <w:r w:rsidRPr="00960973">
        <w:rPr>
          <w:rFonts w:ascii="Arial Narrow" w:eastAsia="Times" w:hAnsi="Arial Narrow" w:cs="Times New Roman"/>
          <w:color w:val="000000"/>
          <w:sz w:val="20"/>
          <w:szCs w:val="20"/>
          <w:lang w:val="en-US"/>
        </w:rPr>
        <w:t>A</w:t>
      </w:r>
      <w:r w:rsidR="00D22FBA" w:rsidRPr="00960973">
        <w:rPr>
          <w:rFonts w:ascii="Arial Narrow" w:eastAsia="Times" w:hAnsi="Arial Narrow" w:cs="Times New Roman"/>
          <w:color w:val="000000"/>
          <w:sz w:val="20"/>
          <w:szCs w:val="20"/>
          <w:lang w:val="en-US"/>
        </w:rPr>
        <w:t xml:space="preserve"> first aid kit containing the following:</w:t>
      </w:r>
    </w:p>
    <w:p w:rsidR="00D22FBA" w:rsidRPr="002151A0" w:rsidRDefault="002151A0" w:rsidP="00644BB4">
      <w:pPr>
        <w:pStyle w:val="ListParagraph"/>
        <w:numPr>
          <w:ilvl w:val="2"/>
          <w:numId w:val="5"/>
        </w:numPr>
        <w:rPr>
          <w:rFonts w:ascii="Arial Narrow" w:eastAsia="Times" w:hAnsi="Arial Narrow" w:cs="Times New Roman"/>
          <w:color w:val="000000"/>
          <w:sz w:val="20"/>
          <w:szCs w:val="20"/>
          <w:lang w:val="en-US"/>
        </w:rPr>
      </w:pPr>
      <w:r>
        <w:rPr>
          <w:rFonts w:ascii="Arial Narrow" w:eastAsia="Times" w:hAnsi="Arial Narrow" w:cs="Times New Roman"/>
          <w:color w:val="000000"/>
          <w:sz w:val="20"/>
          <w:szCs w:val="20"/>
          <w:lang w:val="en-US"/>
        </w:rPr>
        <w:t>  </w:t>
      </w:r>
      <w:r w:rsidR="00D22FBA" w:rsidRPr="002151A0">
        <w:rPr>
          <w:rFonts w:ascii="Arial Narrow" w:eastAsia="Times" w:hAnsi="Arial Narrow" w:cs="Times New Roman"/>
          <w:color w:val="000000"/>
          <w:sz w:val="20"/>
          <w:szCs w:val="20"/>
          <w:lang w:val="en-US"/>
        </w:rPr>
        <w:t>Pain Killers</w:t>
      </w:r>
    </w:p>
    <w:p w:rsidR="00D22FBA" w:rsidRPr="002151A0" w:rsidRDefault="002F3D1B" w:rsidP="00644BB4">
      <w:pPr>
        <w:pStyle w:val="ListParagraph"/>
        <w:numPr>
          <w:ilvl w:val="2"/>
          <w:numId w:val="5"/>
        </w:numPr>
        <w:rPr>
          <w:rFonts w:ascii="Arial Narrow" w:eastAsia="Times" w:hAnsi="Arial Narrow" w:cs="Times New Roman"/>
          <w:color w:val="000000"/>
          <w:sz w:val="20"/>
          <w:szCs w:val="20"/>
          <w:lang w:val="en-US"/>
        </w:rPr>
      </w:pPr>
      <w:r w:rsidRPr="002151A0">
        <w:rPr>
          <w:rFonts w:ascii="Arial Narrow" w:eastAsia="Times" w:hAnsi="Arial Narrow" w:cs="Times New Roman"/>
          <w:color w:val="000000"/>
          <w:sz w:val="20"/>
          <w:szCs w:val="20"/>
          <w:lang w:val="en-US"/>
        </w:rPr>
        <w:t xml:space="preserve">  </w:t>
      </w:r>
      <w:r w:rsidR="00D22FBA" w:rsidRPr="002151A0">
        <w:rPr>
          <w:rFonts w:ascii="Arial Narrow" w:eastAsia="Times" w:hAnsi="Arial Narrow" w:cs="Times New Roman"/>
          <w:color w:val="000000"/>
          <w:sz w:val="20"/>
          <w:szCs w:val="20"/>
          <w:lang w:val="en-US"/>
        </w:rPr>
        <w:t>Strapping Tape</w:t>
      </w:r>
    </w:p>
    <w:p w:rsidR="00D22FBA" w:rsidRPr="002151A0" w:rsidRDefault="002F3D1B" w:rsidP="00644BB4">
      <w:pPr>
        <w:pStyle w:val="ListParagraph"/>
        <w:numPr>
          <w:ilvl w:val="2"/>
          <w:numId w:val="5"/>
        </w:numPr>
        <w:rPr>
          <w:rFonts w:ascii="Arial Narrow" w:eastAsia="Times" w:hAnsi="Arial Narrow" w:cs="Times New Roman"/>
          <w:color w:val="000000"/>
          <w:sz w:val="20"/>
          <w:szCs w:val="20"/>
          <w:lang w:val="en-US"/>
        </w:rPr>
      </w:pPr>
      <w:r w:rsidRPr="002151A0">
        <w:rPr>
          <w:rFonts w:ascii="Arial Narrow" w:eastAsia="Times" w:hAnsi="Arial Narrow" w:cs="Times New Roman"/>
          <w:color w:val="000000"/>
          <w:sz w:val="20"/>
          <w:szCs w:val="20"/>
          <w:lang w:val="en-US"/>
        </w:rPr>
        <w:t xml:space="preserve"> </w:t>
      </w:r>
      <w:r w:rsidR="00D22FBA" w:rsidRPr="002151A0">
        <w:rPr>
          <w:rFonts w:ascii="Arial Narrow" w:eastAsia="Times" w:hAnsi="Arial Narrow" w:cs="Times New Roman"/>
          <w:color w:val="000000"/>
          <w:sz w:val="20"/>
          <w:szCs w:val="20"/>
          <w:lang w:val="en-US"/>
        </w:rPr>
        <w:t>  Crepe Bandage</w:t>
      </w:r>
    </w:p>
    <w:p w:rsidR="00D22FBA" w:rsidRPr="002151A0" w:rsidRDefault="002F3D1B" w:rsidP="00644BB4">
      <w:pPr>
        <w:pStyle w:val="ListParagraph"/>
        <w:numPr>
          <w:ilvl w:val="2"/>
          <w:numId w:val="5"/>
        </w:numPr>
        <w:rPr>
          <w:rFonts w:ascii="Arial Narrow" w:eastAsia="Times" w:hAnsi="Arial Narrow" w:cs="Times New Roman"/>
          <w:color w:val="000000"/>
          <w:sz w:val="20"/>
          <w:szCs w:val="20"/>
          <w:lang w:val="en-US"/>
        </w:rPr>
      </w:pPr>
      <w:r w:rsidRPr="002151A0">
        <w:rPr>
          <w:rFonts w:ascii="Arial Narrow" w:eastAsia="Times" w:hAnsi="Arial Narrow" w:cs="Times New Roman"/>
          <w:color w:val="000000"/>
          <w:sz w:val="20"/>
          <w:szCs w:val="20"/>
          <w:lang w:val="en-US"/>
        </w:rPr>
        <w:t xml:space="preserve"> </w:t>
      </w:r>
      <w:r w:rsidR="00D22FBA" w:rsidRPr="002151A0">
        <w:rPr>
          <w:rFonts w:ascii="Arial Narrow" w:eastAsia="Times" w:hAnsi="Arial Narrow" w:cs="Times New Roman"/>
          <w:color w:val="000000"/>
          <w:sz w:val="20"/>
          <w:szCs w:val="20"/>
          <w:lang w:val="en-US"/>
        </w:rPr>
        <w:t>  Gauze Pads</w:t>
      </w:r>
    </w:p>
    <w:p w:rsidR="00D22FBA" w:rsidRPr="002151A0" w:rsidRDefault="002F3D1B" w:rsidP="00644BB4">
      <w:pPr>
        <w:pStyle w:val="ListParagraph"/>
        <w:numPr>
          <w:ilvl w:val="2"/>
          <w:numId w:val="5"/>
        </w:numPr>
        <w:rPr>
          <w:rFonts w:ascii="Arial Narrow" w:eastAsia="Times" w:hAnsi="Arial Narrow" w:cs="Times New Roman"/>
          <w:color w:val="000000"/>
          <w:sz w:val="20"/>
          <w:szCs w:val="20"/>
          <w:lang w:val="en-US"/>
        </w:rPr>
      </w:pPr>
      <w:r w:rsidRPr="002151A0">
        <w:rPr>
          <w:rFonts w:ascii="Arial Narrow" w:eastAsia="Times" w:hAnsi="Arial Narrow" w:cs="Times New Roman"/>
          <w:color w:val="000000"/>
          <w:sz w:val="20"/>
          <w:szCs w:val="20"/>
          <w:lang w:val="en-US"/>
        </w:rPr>
        <w:t xml:space="preserve"> </w:t>
      </w:r>
      <w:r w:rsidR="00D22FBA" w:rsidRPr="002151A0">
        <w:rPr>
          <w:rFonts w:ascii="Arial Narrow" w:eastAsia="Times" w:hAnsi="Arial Narrow" w:cs="Times New Roman"/>
          <w:color w:val="000000"/>
          <w:sz w:val="20"/>
          <w:szCs w:val="20"/>
          <w:lang w:val="en-US"/>
        </w:rPr>
        <w:t>  Elastoplast</w:t>
      </w:r>
    </w:p>
    <w:p w:rsidR="00644BB4" w:rsidRDefault="00644BB4" w:rsidP="00644BB4">
      <w:pPr>
        <w:pStyle w:val="CGBodyText"/>
        <w:numPr>
          <w:ilvl w:val="0"/>
          <w:numId w:val="5"/>
        </w:numPr>
      </w:pPr>
      <w:r>
        <w:t>No littering at any time on or around the course. Pack out what you pack in.</w:t>
      </w:r>
    </w:p>
    <w:p w:rsidR="00644BB4" w:rsidRDefault="00644BB4" w:rsidP="00644BB4">
      <w:pPr>
        <w:pStyle w:val="CGBodyText"/>
        <w:numPr>
          <w:ilvl w:val="0"/>
          <w:numId w:val="5"/>
        </w:numPr>
      </w:pPr>
      <w:r>
        <w:t>Be considerate of other track users. Please make an effort to bury all human waste and deposit such waste well off the formed track.</w:t>
      </w:r>
    </w:p>
    <w:p w:rsidR="00644BB4" w:rsidRDefault="00E85038" w:rsidP="00644BB4">
      <w:pPr>
        <w:pStyle w:val="CGBodyText"/>
        <w:numPr>
          <w:ilvl w:val="0"/>
          <w:numId w:val="5"/>
        </w:numPr>
      </w:pPr>
      <w:r>
        <w:t>You</w:t>
      </w:r>
      <w:r w:rsidR="00644BB4">
        <w:t xml:space="preserve"> must be “Check, Clean and Dry</w:t>
      </w:r>
      <w:r>
        <w:t>”</w:t>
      </w:r>
      <w:r w:rsidRPr="00E85038">
        <w:t xml:space="preserve"> </w:t>
      </w:r>
      <w:r>
        <w:t>all equipment prior to the race to avoid the spread of weeds and freshwater pests.</w:t>
      </w:r>
    </w:p>
    <w:p w:rsidR="007C1B04" w:rsidRDefault="007C1B04" w:rsidP="002F3D1B">
      <w:pPr>
        <w:pStyle w:val="CGBodyText"/>
        <w:ind w:left="0"/>
      </w:pPr>
    </w:p>
    <w:p w:rsidR="00792D63" w:rsidRDefault="001F0B2F" w:rsidP="001F0B2F">
      <w:pPr>
        <w:pStyle w:val="Heading3"/>
      </w:pPr>
      <w:bookmarkStart w:id="40" w:name="_Toc395784438"/>
      <w:r>
        <w:t>Event Management</w:t>
      </w:r>
      <w:bookmarkEnd w:id="40"/>
    </w:p>
    <w:p w:rsidR="0045000E" w:rsidRDefault="0045000E" w:rsidP="0045000E">
      <w:pPr>
        <w:pStyle w:val="CGBodyText"/>
      </w:pPr>
    </w:p>
    <w:p w:rsidR="005164F9" w:rsidRPr="00B13FE3" w:rsidRDefault="00E40AEE" w:rsidP="00320D0E">
      <w:pPr>
        <w:pStyle w:val="CGBodyText"/>
        <w:numPr>
          <w:ilvl w:val="0"/>
          <w:numId w:val="5"/>
        </w:numPr>
      </w:pPr>
      <w:r w:rsidRPr="00B13FE3">
        <w:t>T</w:t>
      </w:r>
      <w:r w:rsidRPr="007C6EE8">
        <w:t>he</w:t>
      </w:r>
      <w:r w:rsidR="00101147" w:rsidRPr="007C6EE8">
        <w:t xml:space="preserve"> event will start at </w:t>
      </w:r>
      <w:r w:rsidR="007C6EE8" w:rsidRPr="007C6EE8">
        <w:t>7am each day.</w:t>
      </w:r>
      <w:r w:rsidR="005A43B3" w:rsidRPr="007C6EE8">
        <w:t xml:space="preserve"> </w:t>
      </w:r>
      <w:r w:rsidR="007C6EE8" w:rsidRPr="007C6EE8">
        <w:t xml:space="preserve">Registration is open at 6 am each day. </w:t>
      </w:r>
      <w:r w:rsidR="005164F9" w:rsidRPr="007C6EE8">
        <w:t xml:space="preserve">There will be gear checks at registration to ensure correct gear is being </w:t>
      </w:r>
      <w:r w:rsidR="005164F9" w:rsidRPr="00B13FE3">
        <w:t>carried</w:t>
      </w:r>
      <w:r w:rsidR="00B13FE3" w:rsidRPr="00B13FE3">
        <w:t xml:space="preserve"> and a daily briefing.</w:t>
      </w:r>
    </w:p>
    <w:p w:rsidR="00A846AE" w:rsidRPr="00A846AE" w:rsidRDefault="00A846AE" w:rsidP="007C6EE8">
      <w:pPr>
        <w:pStyle w:val="CGBodyText"/>
        <w:ind w:left="3456"/>
        <w:rPr>
          <w:highlight w:val="yellow"/>
        </w:rPr>
      </w:pPr>
    </w:p>
    <w:p w:rsidR="00792D63" w:rsidRDefault="00952345">
      <w:pPr>
        <w:pStyle w:val="Heading2"/>
      </w:pPr>
      <w:bookmarkStart w:id="41" w:name="_Toc395784439"/>
      <w:r>
        <w:t>Event</w:t>
      </w:r>
      <w:r w:rsidR="00792D63">
        <w:t xml:space="preserve"> Briefing</w:t>
      </w:r>
      <w:bookmarkEnd w:id="41"/>
    </w:p>
    <w:p w:rsidR="007A67D7" w:rsidRDefault="00792D63" w:rsidP="007A67D7">
      <w:pPr>
        <w:pStyle w:val="CGBodyText"/>
      </w:pPr>
      <w:r>
        <w:rPr>
          <w:szCs w:val="24"/>
        </w:rPr>
        <w:br/>
      </w:r>
      <w:r w:rsidR="007A67D7">
        <w:t xml:space="preserve">The following points will be made at the </w:t>
      </w:r>
      <w:r w:rsidR="00952345">
        <w:t>event</w:t>
      </w:r>
      <w:r w:rsidR="007A67D7">
        <w:t xml:space="preserve"> briefing:</w:t>
      </w:r>
    </w:p>
    <w:p w:rsidR="00C144D7" w:rsidRDefault="00C144D7" w:rsidP="00320D0E">
      <w:pPr>
        <w:pStyle w:val="CGBodyText"/>
        <w:numPr>
          <w:ilvl w:val="0"/>
          <w:numId w:val="5"/>
        </w:numPr>
      </w:pPr>
      <w:r>
        <w:t>All the poin</w:t>
      </w:r>
      <w:r w:rsidR="00895213">
        <w:t xml:space="preserve">ts as listed under Event Rules and </w:t>
      </w:r>
      <w:r>
        <w:t>Event Management</w:t>
      </w:r>
      <w:r w:rsidR="00895213">
        <w:t xml:space="preserve"> above,</w:t>
      </w:r>
    </w:p>
    <w:p w:rsidR="008C40D6" w:rsidRDefault="008C40D6" w:rsidP="00320D0E">
      <w:pPr>
        <w:pStyle w:val="CGBodyText"/>
        <w:numPr>
          <w:ilvl w:val="0"/>
          <w:numId w:val="5"/>
        </w:numPr>
      </w:pPr>
      <w:r>
        <w:t>A description of the course terrain,</w:t>
      </w:r>
    </w:p>
    <w:p w:rsidR="007432A6" w:rsidRDefault="007432A6" w:rsidP="00320D0E">
      <w:pPr>
        <w:pStyle w:val="CGBodyText"/>
        <w:numPr>
          <w:ilvl w:val="0"/>
          <w:numId w:val="5"/>
        </w:numPr>
      </w:pPr>
      <w:r>
        <w:t>Key navigation points on the course map,</w:t>
      </w:r>
    </w:p>
    <w:p w:rsidR="00C144D7" w:rsidRDefault="00DD4C4F" w:rsidP="00320D0E">
      <w:pPr>
        <w:pStyle w:val="CGBodyText"/>
        <w:numPr>
          <w:ilvl w:val="0"/>
          <w:numId w:val="5"/>
        </w:numPr>
      </w:pPr>
      <w:r>
        <w:t xml:space="preserve">Any weather </w:t>
      </w:r>
      <w:r w:rsidR="00C67F78">
        <w:t>dependent</w:t>
      </w:r>
      <w:r>
        <w:t xml:space="preserve"> information on the day</w:t>
      </w:r>
      <w:r w:rsidR="00895213">
        <w:t>,</w:t>
      </w:r>
    </w:p>
    <w:p w:rsidR="009D50AA" w:rsidRDefault="009D50AA" w:rsidP="00320D0E">
      <w:pPr>
        <w:pStyle w:val="CGBodyText"/>
        <w:numPr>
          <w:ilvl w:val="0"/>
          <w:numId w:val="5"/>
        </w:numPr>
      </w:pPr>
      <w:r>
        <w:t>No part of the course is closed. Expect</w:t>
      </w:r>
      <w:r w:rsidR="00E10315">
        <w:t xml:space="preserve"> to meet non-competing trampers, walkers,</w:t>
      </w:r>
      <w:r>
        <w:t xml:space="preserve"> runners and sometimes vehicles. All routes are open </w:t>
      </w:r>
    </w:p>
    <w:p w:rsidR="009D50AA" w:rsidRDefault="009D50AA" w:rsidP="00320D0E">
      <w:pPr>
        <w:pStyle w:val="CGBodyText"/>
        <w:numPr>
          <w:ilvl w:val="0"/>
          <w:numId w:val="5"/>
        </w:numPr>
      </w:pPr>
      <w:r>
        <w:t>No smoking on any part of the course.</w:t>
      </w:r>
    </w:p>
    <w:p w:rsidR="00C67F78" w:rsidRDefault="00C67F78" w:rsidP="00960973">
      <w:pPr>
        <w:pStyle w:val="CGBodyText"/>
        <w:ind w:left="3456"/>
      </w:pPr>
    </w:p>
    <w:p w:rsidR="007A67D7" w:rsidRDefault="007A67D7" w:rsidP="007A67D7">
      <w:pPr>
        <w:pStyle w:val="Heading3"/>
      </w:pPr>
      <w:bookmarkStart w:id="42" w:name="_Toc395784440"/>
      <w:r>
        <w:t>Marshal</w:t>
      </w:r>
      <w:r w:rsidR="005E2CA8">
        <w:t xml:space="preserve"> Briefing</w:t>
      </w:r>
      <w:bookmarkEnd w:id="42"/>
    </w:p>
    <w:p w:rsidR="007A67D7" w:rsidRDefault="007A67D7" w:rsidP="00960973">
      <w:pPr>
        <w:pStyle w:val="CGBodyText"/>
        <w:ind w:left="0"/>
      </w:pPr>
    </w:p>
    <w:p w:rsidR="00C67F78" w:rsidRDefault="00C67F78" w:rsidP="00960973">
      <w:pPr>
        <w:pStyle w:val="CGBodyText"/>
        <w:ind w:left="3456"/>
      </w:pPr>
      <w:r>
        <w:t>The following points will be covered at the Marshal briefing the evening before the event:</w:t>
      </w:r>
    </w:p>
    <w:p w:rsidR="00E85038" w:rsidRDefault="00E85038" w:rsidP="00320D0E">
      <w:pPr>
        <w:pStyle w:val="CGBodyText"/>
        <w:numPr>
          <w:ilvl w:val="0"/>
          <w:numId w:val="5"/>
        </w:numPr>
      </w:pPr>
      <w:r>
        <w:t>How to set up and use radios</w:t>
      </w:r>
    </w:p>
    <w:p w:rsidR="002518E3" w:rsidRDefault="002518E3" w:rsidP="00320D0E">
      <w:pPr>
        <w:pStyle w:val="CGBodyText"/>
        <w:numPr>
          <w:ilvl w:val="0"/>
          <w:numId w:val="5"/>
        </w:numPr>
      </w:pPr>
      <w:r>
        <w:t>How to use sat phones.</w:t>
      </w:r>
    </w:p>
    <w:p w:rsidR="009C7E3E" w:rsidRDefault="009C7E3E" w:rsidP="00320D0E">
      <w:pPr>
        <w:pStyle w:val="CGBodyText"/>
        <w:numPr>
          <w:ilvl w:val="0"/>
          <w:numId w:val="5"/>
        </w:numPr>
      </w:pPr>
      <w:r>
        <w:t>How to use supplied co ords in the event a runner goes missing</w:t>
      </w:r>
    </w:p>
    <w:p w:rsidR="00C67F78" w:rsidRDefault="00C67F78" w:rsidP="00320D0E">
      <w:pPr>
        <w:pStyle w:val="CGBodyText"/>
        <w:numPr>
          <w:ilvl w:val="0"/>
          <w:numId w:val="5"/>
        </w:numPr>
      </w:pPr>
      <w:r>
        <w:t>All Marshal locations and expected activities and rendezvous times and places</w:t>
      </w:r>
    </w:p>
    <w:p w:rsidR="00E85038" w:rsidRDefault="00E85038" w:rsidP="00320D0E">
      <w:pPr>
        <w:pStyle w:val="CGBodyText"/>
        <w:numPr>
          <w:ilvl w:val="0"/>
          <w:numId w:val="5"/>
        </w:numPr>
      </w:pPr>
      <w:r>
        <w:t>Process for checking off participants as they pass checkpoint</w:t>
      </w:r>
    </w:p>
    <w:p w:rsidR="00E85038" w:rsidRDefault="00E85038" w:rsidP="00E85038">
      <w:pPr>
        <w:pStyle w:val="CGBodyText"/>
        <w:numPr>
          <w:ilvl w:val="0"/>
          <w:numId w:val="5"/>
        </w:numPr>
      </w:pPr>
      <w:r>
        <w:t>Report into Event Headquarters any athlete withdrawals or injuries.</w:t>
      </w:r>
    </w:p>
    <w:p w:rsidR="00E85038" w:rsidRDefault="00E85038" w:rsidP="00320D0E">
      <w:pPr>
        <w:pStyle w:val="CGBodyText"/>
        <w:numPr>
          <w:ilvl w:val="0"/>
          <w:numId w:val="5"/>
        </w:numPr>
      </w:pPr>
      <w:r>
        <w:t xml:space="preserve">Report into Event Headquarters when all athletes are confirmed as having passed through checkpoints. </w:t>
      </w:r>
    </w:p>
    <w:p w:rsidR="00B367F1" w:rsidRDefault="00B367F1" w:rsidP="00320D0E">
      <w:pPr>
        <w:pStyle w:val="CGBodyText"/>
        <w:numPr>
          <w:ilvl w:val="0"/>
          <w:numId w:val="5"/>
        </w:numPr>
      </w:pPr>
      <w:r>
        <w:t>Process for Event Headquarters to monitor radio and maintain a log of all radio communications.</w:t>
      </w:r>
    </w:p>
    <w:p w:rsidR="00FE075C" w:rsidRDefault="00FE075C" w:rsidP="00320D0E">
      <w:pPr>
        <w:pStyle w:val="CGBodyText"/>
        <w:numPr>
          <w:ilvl w:val="0"/>
          <w:numId w:val="5"/>
        </w:numPr>
      </w:pPr>
      <w:r>
        <w:t>Encourage the athletes as they pass</w:t>
      </w:r>
    </w:p>
    <w:p w:rsidR="00836CF8" w:rsidRDefault="00836CF8" w:rsidP="00320D0E">
      <w:pPr>
        <w:pStyle w:val="CGBodyText"/>
        <w:numPr>
          <w:ilvl w:val="0"/>
          <w:numId w:val="5"/>
        </w:numPr>
      </w:pPr>
      <w:r>
        <w:t xml:space="preserve">Note the registration number of any </w:t>
      </w:r>
      <w:r w:rsidR="00890E61">
        <w:t>athlete</w:t>
      </w:r>
      <w:r>
        <w:t xml:space="preserve"> that causes an issue.</w:t>
      </w:r>
    </w:p>
    <w:p w:rsidR="00836CF8" w:rsidRDefault="00836CF8" w:rsidP="00320D0E">
      <w:pPr>
        <w:pStyle w:val="CGBodyText"/>
        <w:numPr>
          <w:ilvl w:val="0"/>
          <w:numId w:val="5"/>
        </w:numPr>
      </w:pPr>
      <w:r>
        <w:t xml:space="preserve">Note any </w:t>
      </w:r>
      <w:r w:rsidR="00890E61">
        <w:t>athlete</w:t>
      </w:r>
      <w:r>
        <w:t xml:space="preserve"> that deserves a special mention at the </w:t>
      </w:r>
      <w:r w:rsidR="002A122C">
        <w:t>prize giving</w:t>
      </w:r>
      <w:r>
        <w:t>.</w:t>
      </w:r>
    </w:p>
    <w:p w:rsidR="00E85038" w:rsidRDefault="00E85038" w:rsidP="00E85038">
      <w:pPr>
        <w:pStyle w:val="CGBodyText"/>
        <w:numPr>
          <w:ilvl w:val="0"/>
          <w:numId w:val="5"/>
        </w:numPr>
      </w:pPr>
      <w:r>
        <w:t>Smile. Enjoy yourself while you are out there</w:t>
      </w:r>
    </w:p>
    <w:p w:rsidR="009D5918" w:rsidRDefault="009D5918" w:rsidP="00E85038">
      <w:pPr>
        <w:pStyle w:val="CGBodyText"/>
        <w:ind w:left="3456"/>
      </w:pPr>
    </w:p>
    <w:p w:rsidR="009D5918" w:rsidRDefault="009D5918" w:rsidP="00E85038">
      <w:pPr>
        <w:pStyle w:val="CGBodyText"/>
        <w:ind w:left="3456"/>
      </w:pPr>
    </w:p>
    <w:p w:rsidR="009D5918" w:rsidRDefault="009D5918" w:rsidP="00E85038">
      <w:pPr>
        <w:pStyle w:val="CGBodyText"/>
        <w:ind w:left="3456"/>
      </w:pPr>
    </w:p>
    <w:p w:rsidR="009D5918" w:rsidRDefault="009D5918" w:rsidP="00E85038">
      <w:pPr>
        <w:pStyle w:val="CGBodyText"/>
        <w:ind w:left="3456"/>
      </w:pPr>
    </w:p>
    <w:p w:rsidR="009D5918" w:rsidRDefault="009D5918" w:rsidP="00E85038">
      <w:pPr>
        <w:pStyle w:val="CGBodyText"/>
        <w:ind w:left="3456"/>
      </w:pPr>
    </w:p>
    <w:p w:rsidR="009D5918" w:rsidRDefault="009D5918" w:rsidP="00E85038">
      <w:pPr>
        <w:pStyle w:val="CGBodyText"/>
        <w:ind w:left="3456"/>
      </w:pPr>
    </w:p>
    <w:p w:rsidR="009D5918" w:rsidRDefault="009D5918" w:rsidP="00E85038">
      <w:pPr>
        <w:pStyle w:val="CGBodyText"/>
        <w:ind w:left="3456"/>
      </w:pPr>
    </w:p>
    <w:p w:rsidR="009D5918" w:rsidRDefault="009D5918" w:rsidP="00E85038">
      <w:pPr>
        <w:pStyle w:val="CGBodyText"/>
        <w:ind w:left="3456"/>
      </w:pPr>
    </w:p>
    <w:p w:rsidR="009D5918" w:rsidRDefault="009D5918" w:rsidP="00E85038">
      <w:pPr>
        <w:pStyle w:val="CGBodyText"/>
        <w:ind w:left="3456"/>
      </w:pPr>
    </w:p>
    <w:p w:rsidR="000710C2" w:rsidRDefault="000710C2" w:rsidP="00E85038">
      <w:pPr>
        <w:pStyle w:val="CGBodyText"/>
        <w:ind w:left="3456"/>
      </w:pPr>
    </w:p>
    <w:p w:rsidR="000710C2" w:rsidRDefault="000710C2" w:rsidP="00E85038">
      <w:pPr>
        <w:pStyle w:val="CGBodyText"/>
        <w:ind w:left="3456"/>
      </w:pPr>
    </w:p>
    <w:p w:rsidR="000710C2" w:rsidRDefault="000710C2" w:rsidP="00E85038">
      <w:pPr>
        <w:pStyle w:val="CGBodyText"/>
        <w:ind w:left="3456"/>
      </w:pPr>
    </w:p>
    <w:p w:rsidR="000710C2" w:rsidRDefault="000710C2" w:rsidP="00E85038">
      <w:pPr>
        <w:pStyle w:val="CGBodyText"/>
        <w:ind w:left="3456"/>
      </w:pPr>
    </w:p>
    <w:p w:rsidR="000710C2" w:rsidRDefault="000710C2" w:rsidP="00E85038">
      <w:pPr>
        <w:pStyle w:val="CGBodyText"/>
        <w:ind w:left="3456"/>
      </w:pPr>
    </w:p>
    <w:p w:rsidR="000710C2" w:rsidRDefault="000710C2" w:rsidP="00E85038">
      <w:pPr>
        <w:pStyle w:val="CGBodyText"/>
        <w:ind w:left="3456"/>
      </w:pPr>
    </w:p>
    <w:p w:rsidR="000710C2" w:rsidRDefault="000710C2" w:rsidP="00E85038">
      <w:pPr>
        <w:pStyle w:val="CGBodyText"/>
        <w:ind w:left="3456"/>
      </w:pPr>
    </w:p>
    <w:p w:rsidR="000710C2" w:rsidRDefault="000710C2" w:rsidP="00E85038">
      <w:pPr>
        <w:pStyle w:val="CGBodyText"/>
        <w:ind w:left="3456"/>
      </w:pPr>
    </w:p>
    <w:p w:rsidR="000710C2" w:rsidRDefault="000710C2" w:rsidP="00E85038">
      <w:pPr>
        <w:pStyle w:val="CGBodyText"/>
        <w:ind w:left="3456"/>
      </w:pPr>
    </w:p>
    <w:p w:rsidR="000710C2" w:rsidRDefault="000710C2" w:rsidP="00E85038">
      <w:pPr>
        <w:pStyle w:val="CGBodyText"/>
        <w:ind w:left="3456"/>
      </w:pPr>
    </w:p>
    <w:p w:rsidR="00374249" w:rsidRDefault="003B4C08" w:rsidP="00E85038">
      <w:pPr>
        <w:pStyle w:val="CGBodyText"/>
        <w:ind w:left="3456"/>
      </w:pPr>
      <w:r>
        <w:rPr>
          <w:noProof/>
          <w:lang w:val="en-GB" w:eastAsia="en-GB"/>
        </w:rPr>
        <mc:AlternateContent>
          <mc:Choice Requires="wps">
            <w:drawing>
              <wp:anchor distT="0" distB="0" distL="114300" distR="114300" simplePos="0" relativeHeight="251661312" behindDoc="0" locked="0" layoutInCell="1" allowOverlap="1">
                <wp:simplePos x="0" y="0"/>
                <wp:positionH relativeFrom="column">
                  <wp:posOffset>-683895</wp:posOffset>
                </wp:positionH>
                <wp:positionV relativeFrom="paragraph">
                  <wp:posOffset>-8521700</wp:posOffset>
                </wp:positionV>
                <wp:extent cx="914400" cy="914400"/>
                <wp:effectExtent l="0" t="0" r="19050" b="19050"/>
                <wp:wrapNone/>
                <wp:docPr id="3" name="Text Box 20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w="9525">
                          <a:solidFill>
                            <a:srgbClr val="000000"/>
                          </a:solidFill>
                          <a:miter lim="800000"/>
                          <a:headEnd/>
                          <a:tailEnd/>
                        </a:ln>
                      </wps:spPr>
                      <wps:txbx>
                        <w:txbxContent>
                          <w:p w:rsidR="00005255" w:rsidRPr="00C017FA" w:rsidRDefault="00005255">
                            <w:pPr>
                              <w:rPr>
                                <w:rFonts w:ascii="Arial Narrow" w:hAnsi="Arial Narrow"/>
                                <w:b/>
                                <w:color w:val="000000"/>
                                <w:sz w:val="18"/>
                                <w:szCs w:val="18"/>
                              </w:rPr>
                            </w:pPr>
                            <w:r w:rsidRPr="00C017FA">
                              <w:rPr>
                                <w:rFonts w:ascii="Arial Narrow" w:hAnsi="Arial Narrow"/>
                                <w:b/>
                                <w:color w:val="000000"/>
                                <w:sz w:val="18"/>
                                <w:szCs w:val="18"/>
                              </w:rPr>
                              <w:t>NOT TO SCALE</w:t>
                            </w:r>
                          </w:p>
                          <w:p w:rsidR="00005255" w:rsidRPr="00C017FA" w:rsidRDefault="00005255">
                            <w:pPr>
                              <w:numPr>
                                <w:ins w:id="43" w:author="jillianr" w:date="2003-11-21T08:02:00Z"/>
                              </w:numPr>
                              <w:rPr>
                                <w:rFonts w:ascii="Arial Narrow" w:hAnsi="Arial Narrow"/>
                                <w:color w:val="000000"/>
                                <w:sz w:val="18"/>
                                <w:szCs w:val="18"/>
                              </w:rPr>
                            </w:pPr>
                            <w:r w:rsidRPr="00C017FA">
                              <w:rPr>
                                <w:rFonts w:ascii="Arial Narrow" w:hAnsi="Arial Narrow"/>
                                <w:color w:val="000000"/>
                                <w:sz w:val="18"/>
                                <w:szCs w:val="18"/>
                              </w:rPr>
                              <w:t>Black circles indicate cones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69" o:spid="_x0000_s1030" type="#_x0000_t202" style="position:absolute;left:0;text-align:left;margin-left:-53.85pt;margin-top:-671pt;width:1in;height:1in;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">
                <v:textbox>
                  <w:txbxContent>
                    <w:p w:rsidR="00005255" w:rsidRPr="00C017FA" w:rsidRDefault="00005255">
                      <w:pPr>
                        <w:rPr>
                          <w:rFonts w:ascii="Arial Narrow" w:hAnsi="Arial Narrow"/>
                          <w:b/>
                          <w:color w:val="000000"/>
                          <w:sz w:val="18"/>
                          <w:szCs w:val="18"/>
                        </w:rPr>
                      </w:pPr>
                      <w:r w:rsidRPr="00C017FA">
                        <w:rPr>
                          <w:rFonts w:ascii="Arial Narrow" w:hAnsi="Arial Narrow"/>
                          <w:b/>
                          <w:color w:val="000000"/>
                          <w:sz w:val="18"/>
                          <w:szCs w:val="18"/>
                        </w:rPr>
                        <w:t>NOT TO SCALE</w:t>
                      </w:r>
                    </w:p>
                    <w:p w:rsidR="00005255" w:rsidRPr="00C017FA" w:rsidRDefault="00005255">
                      <w:pPr>
                        <w:numPr>
                          <w:ins w:id="44" w:author="jillianr" w:date="2003-11-21T08:02:00Z"/>
                        </w:numPr>
                        <w:rPr>
                          <w:rFonts w:ascii="Arial Narrow" w:hAnsi="Arial Narrow"/>
                          <w:color w:val="000000"/>
                          <w:sz w:val="18"/>
                          <w:szCs w:val="18"/>
                        </w:rPr>
                      </w:pPr>
                      <w:r w:rsidRPr="00C017FA">
                        <w:rPr>
                          <w:rFonts w:ascii="Arial Narrow" w:hAnsi="Arial Narrow"/>
                          <w:color w:val="000000"/>
                          <w:sz w:val="18"/>
                          <w:szCs w:val="18"/>
                        </w:rPr>
                        <w:t>Black circles indicate cones</w:t>
                      </w:r>
                    </w:p>
                  </w:txbxContent>
                </v:textbox>
              </v:shape>
            </w:pict>
          </mc:Fallback>
        </mc:AlternateContent>
      </w:r>
    </w:p>
    <w:p w:rsidR="00E668DB" w:rsidRDefault="00E668DB" w:rsidP="00320D0E">
      <w:pPr>
        <w:pStyle w:val="Heading1"/>
        <w:numPr>
          <w:ilvl w:val="0"/>
          <w:numId w:val="4"/>
        </w:numPr>
        <w:tabs>
          <w:tab w:val="clear" w:pos="720"/>
          <w:tab w:val="clear" w:pos="2880"/>
        </w:tabs>
        <w:ind w:left="426" w:hanging="66"/>
      </w:pPr>
      <w:bookmarkStart w:id="45" w:name="_Toc395784441"/>
      <w:r>
        <w:t>Event Maps</w:t>
      </w:r>
      <w:bookmarkEnd w:id="45"/>
    </w:p>
    <w:p w:rsidR="00B13FE3" w:rsidRPr="00B13FE3" w:rsidRDefault="00B13FE3" w:rsidP="00B13FE3"/>
    <w:p w:rsidR="00160F2C" w:rsidRDefault="007C6EE8" w:rsidP="00160F2C">
      <w:r w:rsidRPr="00B13FE3">
        <w:t xml:space="preserve">Day 1 </w:t>
      </w:r>
      <w:r w:rsidR="00B13FE3" w:rsidRPr="00B13FE3">
        <w:t xml:space="preserve">Day 1 </w:t>
      </w:r>
      <w:r w:rsidRPr="00B13FE3">
        <w:t>Marshal Map</w:t>
      </w:r>
    </w:p>
    <w:p w:rsidR="00DE5BBF" w:rsidRDefault="009D5918" w:rsidP="00160F2C">
      <w:r>
        <w:rPr>
          <w:noProof/>
          <w:lang w:val="en-GB" w:eastAsia="en-GB"/>
        </w:rPr>
        <w:drawing>
          <wp:anchor distT="0" distB="0" distL="114300" distR="114300" simplePos="0" relativeHeight="251662336" behindDoc="1" locked="0" layoutInCell="1" allowOverlap="1">
            <wp:simplePos x="0" y="0"/>
            <wp:positionH relativeFrom="column">
              <wp:posOffset>201930</wp:posOffset>
            </wp:positionH>
            <wp:positionV relativeFrom="paragraph">
              <wp:posOffset>3637915</wp:posOffset>
            </wp:positionV>
            <wp:extent cx="4730750" cy="354838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 1 Ultra.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30750" cy="3548380"/>
                    </a:xfrm>
                    <a:prstGeom prst="rect">
                      <a:avLst/>
                    </a:prstGeom>
                  </pic:spPr>
                </pic:pic>
              </a:graphicData>
            </a:graphic>
          </wp:anchor>
        </w:drawing>
      </w:r>
      <w:r w:rsidR="00DE5BBF">
        <w:rPr>
          <w:noProof/>
          <w:sz w:val="16"/>
          <w:szCs w:val="16"/>
          <w:lang w:val="en-GB" w:eastAsia="en-GB"/>
        </w:rPr>
        <w:drawing>
          <wp:inline distT="0" distB="0" distL="0" distR="0">
            <wp:extent cx="4857750" cy="36434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 1 Three Day Ultra.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61976" cy="3646607"/>
                    </a:xfrm>
                    <a:prstGeom prst="rect">
                      <a:avLst/>
                    </a:prstGeom>
                  </pic:spPr>
                </pic:pic>
              </a:graphicData>
            </a:graphic>
          </wp:inline>
        </w:drawing>
      </w:r>
    </w:p>
    <w:p w:rsidR="00B13FE3" w:rsidRDefault="00B13FE3" w:rsidP="00160F2C"/>
    <w:p w:rsidR="00B13FE3" w:rsidRDefault="00B13FE3" w:rsidP="00160F2C"/>
    <w:p w:rsidR="00B13FE3" w:rsidRDefault="00B13FE3" w:rsidP="00160F2C"/>
    <w:p w:rsidR="00B13FE3" w:rsidRDefault="00B13FE3" w:rsidP="00160F2C"/>
    <w:p w:rsidR="00B13FE3" w:rsidRDefault="00B13FE3" w:rsidP="00160F2C"/>
    <w:p w:rsidR="00B13FE3" w:rsidRDefault="00B13FE3" w:rsidP="00160F2C"/>
    <w:p w:rsidR="00B13FE3" w:rsidRDefault="00B13FE3" w:rsidP="00160F2C"/>
    <w:p w:rsidR="00B13FE3" w:rsidRDefault="00B13FE3" w:rsidP="00160F2C"/>
    <w:p w:rsidR="00B13FE3" w:rsidRDefault="00B13FE3" w:rsidP="00160F2C"/>
    <w:p w:rsidR="002C5902" w:rsidRDefault="002C5902" w:rsidP="00160F2C"/>
    <w:p w:rsidR="002C5902" w:rsidRDefault="002C5902" w:rsidP="00160F2C"/>
    <w:p w:rsidR="002C5902" w:rsidRDefault="002C5902" w:rsidP="00160F2C"/>
    <w:p w:rsidR="002C5902" w:rsidRDefault="002C5902" w:rsidP="00160F2C"/>
    <w:p w:rsidR="002C5902" w:rsidRDefault="002C5902" w:rsidP="00160F2C"/>
    <w:p w:rsidR="002C5902" w:rsidRDefault="002C5902" w:rsidP="00160F2C"/>
    <w:p w:rsidR="002C5902" w:rsidRDefault="002C5902" w:rsidP="00160F2C"/>
    <w:p w:rsidR="002C5902" w:rsidRDefault="002C5902" w:rsidP="00160F2C"/>
    <w:p w:rsidR="002C5902" w:rsidRDefault="002C5902" w:rsidP="00160F2C"/>
    <w:p w:rsidR="002C5902" w:rsidRDefault="002C5902" w:rsidP="00160F2C"/>
    <w:p w:rsidR="002C5902" w:rsidRDefault="002C5902" w:rsidP="00160F2C"/>
    <w:p w:rsidR="002C5902" w:rsidRDefault="002C5902" w:rsidP="00160F2C"/>
    <w:p w:rsidR="002C5902" w:rsidRDefault="002C5902" w:rsidP="00160F2C"/>
    <w:p w:rsidR="00B13FE3" w:rsidRDefault="00B13FE3" w:rsidP="00160F2C"/>
    <w:p w:rsidR="00B13FE3" w:rsidRDefault="00B13FE3" w:rsidP="00160F2C"/>
    <w:p w:rsidR="00B13FE3" w:rsidRDefault="00B13FE3" w:rsidP="00160F2C">
      <w:r>
        <w:t>Day 2  Marshal Map</w:t>
      </w:r>
    </w:p>
    <w:p w:rsidR="00B13FE3" w:rsidRDefault="00B13FE3" w:rsidP="00160F2C"/>
    <w:p w:rsidR="00D22FBA" w:rsidRDefault="005A43B3" w:rsidP="007C6EE8">
      <w:r>
        <w:rPr>
          <w:noProof/>
          <w:lang w:val="en-GB" w:eastAsia="en-GB"/>
        </w:rPr>
        <w:lastRenderedPageBreak/>
        <w:drawing>
          <wp:inline distT="0" distB="0" distL="0" distR="0">
            <wp:extent cx="4629150" cy="6172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dulator marshal Locatio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30574" cy="6174099"/>
                    </a:xfrm>
                    <a:prstGeom prst="rect">
                      <a:avLst/>
                    </a:prstGeom>
                  </pic:spPr>
                </pic:pic>
              </a:graphicData>
            </a:graphic>
          </wp:inline>
        </w:drawing>
      </w:r>
    </w:p>
    <w:p w:rsidR="00E668DB" w:rsidRDefault="00D22FBA" w:rsidP="00E668DB">
      <w:pPr>
        <w:pStyle w:val="CGBodyText"/>
        <w:ind w:left="0"/>
      </w:pPr>
      <w:r>
        <w:rPr>
          <w:rFonts w:ascii="Calibri" w:hAnsi="Calibri"/>
          <w:noProof/>
          <w:lang w:val="en-GB" w:eastAsia="en-GB"/>
        </w:rPr>
        <w:lastRenderedPageBreak/>
        <w:drawing>
          <wp:inline distT="0" distB="0" distL="0" distR="0">
            <wp:extent cx="4572000" cy="6524625"/>
            <wp:effectExtent l="19050" t="0" r="0" b="0"/>
            <wp:docPr id="6" name="ecxPicture 1" descr="Location map of Pararaki H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xPicture 1" descr="Location map of Pararaki Hut."/>
                    <pic:cNvPicPr>
                      <a:picLocks noChangeAspect="1" noChangeArrowheads="1"/>
                    </pic:cNvPicPr>
                  </pic:nvPicPr>
                  <pic:blipFill>
                    <a:blip r:embed="rId13" r:link="rId14" cstate="print"/>
                    <a:srcRect/>
                    <a:stretch>
                      <a:fillRect/>
                    </a:stretch>
                  </pic:blipFill>
                  <pic:spPr bwMode="auto">
                    <a:xfrm>
                      <a:off x="0" y="0"/>
                      <a:ext cx="4572000" cy="6524625"/>
                    </a:xfrm>
                    <a:prstGeom prst="rect">
                      <a:avLst/>
                    </a:prstGeom>
                    <a:noFill/>
                    <a:ln w="9525">
                      <a:noFill/>
                      <a:miter lim="800000"/>
                      <a:headEnd/>
                      <a:tailEnd/>
                    </a:ln>
                  </pic:spPr>
                </pic:pic>
              </a:graphicData>
            </a:graphic>
          </wp:inline>
        </w:drawing>
      </w:r>
    </w:p>
    <w:p w:rsidR="00EA32CC" w:rsidRPr="00447B8F" w:rsidRDefault="00E42B93" w:rsidP="00E668DB">
      <w:pPr>
        <w:pStyle w:val="CGBodyText"/>
        <w:ind w:left="0"/>
        <w:rPr>
          <w:rFonts w:ascii="Times New Roman" w:hAnsi="Times New Roman"/>
          <w:sz w:val="24"/>
          <w:szCs w:val="24"/>
        </w:rPr>
      </w:pPr>
      <w:r>
        <w:br w:type="page"/>
      </w:r>
      <w:r w:rsidR="007C6EE8" w:rsidRPr="00447B8F">
        <w:rPr>
          <w:rFonts w:ascii="Times New Roman" w:hAnsi="Times New Roman"/>
          <w:sz w:val="24"/>
          <w:szCs w:val="24"/>
        </w:rPr>
        <w:lastRenderedPageBreak/>
        <w:t>Day 3 Marshal Map</w:t>
      </w:r>
    </w:p>
    <w:p w:rsidR="00DE5BBF" w:rsidRDefault="002C5902" w:rsidP="00E668DB">
      <w:pPr>
        <w:pStyle w:val="CGBodyText"/>
        <w:ind w:left="0"/>
      </w:pPr>
      <w:r>
        <w:rPr>
          <w:noProof/>
          <w:lang w:val="en-GB" w:eastAsia="en-GB"/>
        </w:rPr>
        <w:drawing>
          <wp:inline distT="0" distB="0" distL="0" distR="0">
            <wp:extent cx="6193155" cy="46450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 3_M.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93155" cy="4645025"/>
                    </a:xfrm>
                    <a:prstGeom prst="rect">
                      <a:avLst/>
                    </a:prstGeom>
                  </pic:spPr>
                </pic:pic>
              </a:graphicData>
            </a:graphic>
          </wp:inline>
        </w:drawing>
      </w:r>
    </w:p>
    <w:p w:rsidR="009D5918" w:rsidRDefault="009D5918" w:rsidP="00E668DB">
      <w:pPr>
        <w:pStyle w:val="CGBodyText"/>
        <w:ind w:left="0"/>
      </w:pPr>
    </w:p>
    <w:p w:rsidR="009D5918" w:rsidRDefault="009D5918" w:rsidP="00E668DB">
      <w:pPr>
        <w:pStyle w:val="CGBodyText"/>
        <w:ind w:left="0"/>
      </w:pPr>
    </w:p>
    <w:p w:rsidR="009D5918" w:rsidRDefault="009D5918" w:rsidP="00E668DB">
      <w:pPr>
        <w:pStyle w:val="CGBodyText"/>
        <w:ind w:left="0"/>
      </w:pPr>
    </w:p>
    <w:p w:rsidR="009D5918" w:rsidRDefault="009D5918" w:rsidP="00E668DB">
      <w:pPr>
        <w:pStyle w:val="CGBodyText"/>
        <w:ind w:left="0"/>
      </w:pPr>
    </w:p>
    <w:p w:rsidR="009D5918" w:rsidRDefault="009D5918" w:rsidP="00E668DB">
      <w:pPr>
        <w:pStyle w:val="CGBodyText"/>
        <w:ind w:left="0"/>
      </w:pPr>
    </w:p>
    <w:p w:rsidR="009D5918" w:rsidRDefault="009D5918" w:rsidP="00E668DB">
      <w:pPr>
        <w:pStyle w:val="CGBodyText"/>
        <w:ind w:left="0"/>
      </w:pPr>
    </w:p>
    <w:p w:rsidR="009D5918" w:rsidRDefault="009D5918" w:rsidP="00E668DB">
      <w:pPr>
        <w:pStyle w:val="CGBodyText"/>
        <w:ind w:left="0"/>
      </w:pPr>
    </w:p>
    <w:p w:rsidR="009D5918" w:rsidRDefault="009D5918" w:rsidP="00E668DB">
      <w:pPr>
        <w:pStyle w:val="CGBodyText"/>
        <w:ind w:left="0"/>
      </w:pPr>
    </w:p>
    <w:p w:rsidR="009D5918" w:rsidRDefault="009D5918" w:rsidP="00E668DB">
      <w:pPr>
        <w:pStyle w:val="CGBodyText"/>
        <w:ind w:left="0"/>
      </w:pPr>
    </w:p>
    <w:p w:rsidR="009D5918" w:rsidRDefault="009D5918" w:rsidP="00E668DB">
      <w:pPr>
        <w:pStyle w:val="CGBodyText"/>
        <w:ind w:left="0"/>
      </w:pPr>
    </w:p>
    <w:p w:rsidR="009D5918" w:rsidRDefault="009D5918" w:rsidP="00E668DB">
      <w:pPr>
        <w:pStyle w:val="CGBodyText"/>
        <w:ind w:left="0"/>
      </w:pPr>
    </w:p>
    <w:p w:rsidR="009D5918" w:rsidRDefault="009D5918" w:rsidP="00E668DB">
      <w:pPr>
        <w:pStyle w:val="CGBodyText"/>
        <w:ind w:left="0"/>
      </w:pPr>
    </w:p>
    <w:p w:rsidR="009D5918" w:rsidRDefault="009D5918" w:rsidP="00E668DB">
      <w:pPr>
        <w:pStyle w:val="CGBodyText"/>
        <w:ind w:left="0"/>
      </w:pPr>
    </w:p>
    <w:p w:rsidR="009D5918" w:rsidRDefault="009D5918" w:rsidP="00E668DB">
      <w:pPr>
        <w:pStyle w:val="CGBodyText"/>
        <w:ind w:left="0"/>
      </w:pPr>
    </w:p>
    <w:p w:rsidR="009D5918" w:rsidRDefault="009D5918" w:rsidP="00E668DB">
      <w:pPr>
        <w:pStyle w:val="CGBodyText"/>
        <w:ind w:left="0"/>
      </w:pPr>
    </w:p>
    <w:p w:rsidR="00D22FBA" w:rsidRPr="00D22FBA" w:rsidRDefault="0083501E" w:rsidP="002C5902">
      <w:pPr>
        <w:pStyle w:val="Heading1"/>
        <w:numPr>
          <w:ilvl w:val="0"/>
          <w:numId w:val="4"/>
        </w:numPr>
        <w:tabs>
          <w:tab w:val="clear" w:pos="720"/>
          <w:tab w:val="clear" w:pos="2880"/>
        </w:tabs>
        <w:ind w:left="426" w:hanging="66"/>
      </w:pPr>
      <w:bookmarkStart w:id="46" w:name="_Toc363294952"/>
      <w:bookmarkStart w:id="47" w:name="_Toc395784442"/>
      <w:r>
        <w:lastRenderedPageBreak/>
        <w:t>Race Terrain</w:t>
      </w:r>
      <w:bookmarkEnd w:id="46"/>
      <w:bookmarkEnd w:id="47"/>
    </w:p>
    <w:p w:rsidR="0027423A" w:rsidRPr="0027423A" w:rsidRDefault="0027423A" w:rsidP="0027423A"/>
    <w:p w:rsidR="0083501E" w:rsidRDefault="005E7EC7" w:rsidP="00E668DB">
      <w:pPr>
        <w:pStyle w:val="CGBodyText"/>
        <w:ind w:left="0"/>
      </w:pPr>
      <w:commentRangeStart w:id="48"/>
      <w:r>
        <w:rPr>
          <w:noProof/>
          <w:lang w:val="en-GB" w:eastAsia="en-GB"/>
        </w:rPr>
        <w:drawing>
          <wp:inline distT="0" distB="0" distL="0" distR="0">
            <wp:extent cx="6191250" cy="4133850"/>
            <wp:effectExtent l="19050" t="0" r="0" b="0"/>
            <wp:docPr id="42" name="Picture 42" descr="2850_80568329480_832294480_1495118_388628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2850_80568329480_832294480_1495118_3886282_n"/>
                    <pic:cNvPicPr>
                      <a:picLocks noChangeAspect="1" noChangeArrowheads="1"/>
                    </pic:cNvPicPr>
                  </pic:nvPicPr>
                  <pic:blipFill>
                    <a:blip r:embed="rId16" cstate="print"/>
                    <a:srcRect/>
                    <a:stretch>
                      <a:fillRect/>
                    </a:stretch>
                  </pic:blipFill>
                  <pic:spPr bwMode="auto">
                    <a:xfrm>
                      <a:off x="0" y="0"/>
                      <a:ext cx="6191250" cy="4133850"/>
                    </a:xfrm>
                    <a:prstGeom prst="rect">
                      <a:avLst/>
                    </a:prstGeom>
                    <a:noFill/>
                    <a:ln w="9525">
                      <a:noFill/>
                      <a:miter lim="800000"/>
                      <a:headEnd/>
                      <a:tailEnd/>
                    </a:ln>
                  </pic:spPr>
                </pic:pic>
              </a:graphicData>
            </a:graphic>
          </wp:inline>
        </w:drawing>
      </w:r>
      <w:commentRangeEnd w:id="48"/>
      <w:r w:rsidR="00330986">
        <w:rPr>
          <w:rStyle w:val="CommentReference"/>
          <w:rFonts w:ascii="Times" w:hAnsi="Times"/>
          <w:color w:val="auto"/>
        </w:rPr>
        <w:commentReference w:id="48"/>
      </w:r>
    </w:p>
    <w:p w:rsidR="005164F9" w:rsidRDefault="005164F9"/>
    <w:p w:rsidR="005164F9" w:rsidRDefault="005164F9"/>
    <w:p w:rsidR="005164F9" w:rsidRDefault="005164F9">
      <w:r>
        <w:rPr>
          <w:noProof/>
          <w:lang w:val="en-GB" w:eastAsia="en-GB"/>
        </w:rPr>
        <w:lastRenderedPageBreak/>
        <w:drawing>
          <wp:inline distT="0" distB="0" distL="0" distR="0">
            <wp:extent cx="6193155" cy="3487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55483943_d32c853099_h.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93155" cy="3487420"/>
                    </a:xfrm>
                    <a:prstGeom prst="rect">
                      <a:avLst/>
                    </a:prstGeom>
                  </pic:spPr>
                </pic:pic>
              </a:graphicData>
            </a:graphic>
          </wp:inline>
        </w:drawing>
      </w:r>
      <w:r>
        <w:rPr>
          <w:noProof/>
          <w:lang w:val="en-GB" w:eastAsia="en-GB"/>
        </w:rPr>
        <w:drawing>
          <wp:inline distT="0" distB="0" distL="0" distR="0">
            <wp:extent cx="6193155" cy="3489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55487661_32df810492_k.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3155" cy="3489960"/>
                    </a:xfrm>
                    <a:prstGeom prst="rect">
                      <a:avLst/>
                    </a:prstGeom>
                  </pic:spPr>
                </pic:pic>
              </a:graphicData>
            </a:graphic>
          </wp:inline>
        </w:drawing>
      </w:r>
      <w:r>
        <w:rPr>
          <w:noProof/>
          <w:lang w:val="en-GB" w:eastAsia="en-GB"/>
        </w:rPr>
        <w:lastRenderedPageBreak/>
        <w:drawing>
          <wp:inline distT="0" distB="0" distL="0" distR="0">
            <wp:extent cx="6193155" cy="3489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55489935_c5804c088a_k.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93155" cy="3489960"/>
                    </a:xfrm>
                    <a:prstGeom prst="rect">
                      <a:avLst/>
                    </a:prstGeom>
                  </pic:spPr>
                </pic:pic>
              </a:graphicData>
            </a:graphic>
          </wp:inline>
        </w:drawing>
      </w:r>
      <w:r>
        <w:rPr>
          <w:noProof/>
          <w:lang w:val="en-GB" w:eastAsia="en-GB"/>
        </w:rPr>
        <w:drawing>
          <wp:inline distT="0" distB="0" distL="0" distR="0">
            <wp:extent cx="6193155" cy="46450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55491935_251687c221_k.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93155" cy="4645025"/>
                    </a:xfrm>
                    <a:prstGeom prst="rect">
                      <a:avLst/>
                    </a:prstGeom>
                  </pic:spPr>
                </pic:pic>
              </a:graphicData>
            </a:graphic>
          </wp:inline>
        </w:drawing>
      </w:r>
      <w:r>
        <w:rPr>
          <w:noProof/>
          <w:lang w:val="en-GB" w:eastAsia="en-GB"/>
        </w:rPr>
        <w:lastRenderedPageBreak/>
        <w:drawing>
          <wp:inline distT="0" distB="0" distL="0" distR="0">
            <wp:extent cx="4739640" cy="8411210"/>
            <wp:effectExtent l="0" t="0" r="381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55494959_8898462bce_k.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39640" cy="8411210"/>
                    </a:xfrm>
                    <a:prstGeom prst="rect">
                      <a:avLst/>
                    </a:prstGeom>
                  </pic:spPr>
                </pic:pic>
              </a:graphicData>
            </a:graphic>
          </wp:inline>
        </w:drawing>
      </w:r>
      <w:r>
        <w:rPr>
          <w:noProof/>
          <w:lang w:val="en-GB" w:eastAsia="en-GB"/>
        </w:rPr>
        <w:lastRenderedPageBreak/>
        <w:drawing>
          <wp:inline distT="0" distB="0" distL="0" distR="0">
            <wp:extent cx="6193155" cy="3487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55495803_c8b7e29305_h.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93155" cy="3487420"/>
                    </a:xfrm>
                    <a:prstGeom prst="rect">
                      <a:avLst/>
                    </a:prstGeom>
                  </pic:spPr>
                </pic:pic>
              </a:graphicData>
            </a:graphic>
          </wp:inline>
        </w:drawing>
      </w:r>
      <w:r>
        <w:rPr>
          <w:noProof/>
          <w:lang w:val="en-GB" w:eastAsia="en-GB"/>
        </w:rPr>
        <w:drawing>
          <wp:inline distT="0" distB="0" distL="0" distR="0">
            <wp:extent cx="6193155" cy="3489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55506935_ba575a269a_k.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93155" cy="3489960"/>
                    </a:xfrm>
                    <a:prstGeom prst="rect">
                      <a:avLst/>
                    </a:prstGeom>
                  </pic:spPr>
                </pic:pic>
              </a:graphicData>
            </a:graphic>
          </wp:inline>
        </w:drawing>
      </w:r>
      <w:r>
        <w:rPr>
          <w:noProof/>
          <w:lang w:val="en-GB" w:eastAsia="en-GB"/>
        </w:rPr>
        <w:lastRenderedPageBreak/>
        <w:drawing>
          <wp:inline distT="0" distB="0" distL="0" distR="0">
            <wp:extent cx="6193155" cy="3487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58259942_f4d45fd459_h.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93155" cy="3487420"/>
                    </a:xfrm>
                    <a:prstGeom prst="rect">
                      <a:avLst/>
                    </a:prstGeom>
                  </pic:spPr>
                </pic:pic>
              </a:graphicData>
            </a:graphic>
          </wp:inline>
        </w:drawing>
      </w:r>
      <w:r>
        <w:rPr>
          <w:noProof/>
          <w:lang w:val="en-GB" w:eastAsia="en-GB"/>
        </w:rPr>
        <w:drawing>
          <wp:inline distT="0" distB="0" distL="0" distR="0">
            <wp:extent cx="6193155" cy="34899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58273700_580e36fbe6_k (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3155" cy="3489960"/>
                    </a:xfrm>
                    <a:prstGeom prst="rect">
                      <a:avLst/>
                    </a:prstGeom>
                  </pic:spPr>
                </pic:pic>
              </a:graphicData>
            </a:graphic>
          </wp:inline>
        </w:drawing>
      </w:r>
    </w:p>
    <w:p w:rsidR="007C6EE8" w:rsidRDefault="007C6EE8"/>
    <w:p w:rsidR="009D5918" w:rsidRDefault="009D5918"/>
    <w:p w:rsidR="009D5918" w:rsidRDefault="009D5918"/>
    <w:p w:rsidR="009D5918" w:rsidRDefault="009D5918"/>
    <w:p w:rsidR="009D5918" w:rsidRDefault="009D5918"/>
    <w:p w:rsidR="009D5918" w:rsidRDefault="009D5918"/>
    <w:p w:rsidR="009D5918" w:rsidRDefault="009D5918"/>
    <w:p w:rsidR="009D5918" w:rsidRDefault="009D5918"/>
    <w:p w:rsidR="009D5918" w:rsidRDefault="009D5918"/>
    <w:p w:rsidR="009D5918" w:rsidRDefault="009D5918"/>
    <w:p w:rsidR="009D5918" w:rsidRDefault="009D5918"/>
    <w:p w:rsidR="009D5918" w:rsidRDefault="009D5918"/>
    <w:p w:rsidR="009D5918" w:rsidRDefault="009D5918"/>
    <w:p w:rsidR="007C6EE8" w:rsidRDefault="007C6EE8">
      <w:r w:rsidRPr="002C5902">
        <w:t>Elevation Map Day 1</w:t>
      </w:r>
    </w:p>
    <w:p w:rsidR="007C6EE8" w:rsidRDefault="002C5902">
      <w:r>
        <w:rPr>
          <w:noProof/>
          <w:lang w:val="en-GB" w:eastAsia="en-GB"/>
        </w:rPr>
        <w:drawing>
          <wp:inline distT="0" distB="0" distL="0" distR="0">
            <wp:extent cx="5410200" cy="3771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 1 prfl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18925" cy="3777983"/>
                    </a:xfrm>
                    <a:prstGeom prst="rect">
                      <a:avLst/>
                    </a:prstGeom>
                  </pic:spPr>
                </pic:pic>
              </a:graphicData>
            </a:graphic>
          </wp:inline>
        </w:drawing>
      </w:r>
    </w:p>
    <w:p w:rsidR="007C6EE8" w:rsidRDefault="007C6EE8"/>
    <w:p w:rsidR="00C21F63" w:rsidRDefault="005F0DE7">
      <w:r>
        <w:t>Elevation map</w:t>
      </w:r>
      <w:r w:rsidR="007C6EE8">
        <w:t xml:space="preserve"> of Day 2</w:t>
      </w:r>
      <w:r w:rsidR="00160F2C">
        <w:rPr>
          <w:noProof/>
          <w:lang w:val="en-GB" w:eastAsia="en-GB"/>
        </w:rPr>
        <w:drawing>
          <wp:inline distT="0" distB="0" distL="0" distR="0">
            <wp:extent cx="6193155" cy="3168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93155" cy="3168650"/>
                    </a:xfrm>
                    <a:prstGeom prst="rect">
                      <a:avLst/>
                    </a:prstGeom>
                  </pic:spPr>
                </pic:pic>
              </a:graphicData>
            </a:graphic>
          </wp:inline>
        </w:drawing>
      </w:r>
    </w:p>
    <w:p w:rsidR="00C21F63" w:rsidRDefault="00C21F63"/>
    <w:p w:rsidR="007C6EE8" w:rsidRDefault="002C5902" w:rsidP="00C21F63">
      <w:pPr>
        <w:pStyle w:val="font8"/>
        <w:spacing w:line="288" w:lineRule="atLeast"/>
      </w:pPr>
      <w:r>
        <w:t>Elevation map of Day 3</w:t>
      </w:r>
    </w:p>
    <w:p w:rsidR="002C5902" w:rsidRDefault="002C5902" w:rsidP="00C21F63">
      <w:pPr>
        <w:pStyle w:val="font8"/>
        <w:spacing w:line="288" w:lineRule="atLeast"/>
        <w:rPr>
          <w:rFonts w:ascii="Arial" w:hAnsi="Arial" w:cs="Arial"/>
          <w:sz w:val="15"/>
          <w:szCs w:val="15"/>
        </w:rPr>
      </w:pPr>
      <w:commentRangeStart w:id="49"/>
      <w:r>
        <w:rPr>
          <w:rFonts w:ascii="Arial" w:hAnsi="Arial" w:cs="Arial"/>
          <w:noProof/>
          <w:sz w:val="15"/>
          <w:szCs w:val="15"/>
          <w:lang w:val="en-GB" w:eastAsia="en-GB"/>
        </w:rPr>
        <w:drawing>
          <wp:inline distT="0" distB="0" distL="0" distR="0">
            <wp:extent cx="6260886" cy="469582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 3 prfl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62812" cy="4697270"/>
                    </a:xfrm>
                    <a:prstGeom prst="rect">
                      <a:avLst/>
                    </a:prstGeom>
                  </pic:spPr>
                </pic:pic>
              </a:graphicData>
            </a:graphic>
          </wp:inline>
        </w:drawing>
      </w:r>
      <w:commentRangeEnd w:id="49"/>
      <w:r w:rsidR="00C351C5">
        <w:rPr>
          <w:rStyle w:val="CommentReference"/>
          <w:rFonts w:ascii="Times" w:eastAsia="Times" w:hAnsi="Times"/>
          <w:lang w:val="en-US" w:eastAsia="en-US"/>
        </w:rPr>
        <w:commentReference w:id="49"/>
      </w:r>
    </w:p>
    <w:p w:rsidR="0027423A" w:rsidRPr="0027423A" w:rsidRDefault="0027423A" w:rsidP="00960973">
      <w:pPr>
        <w:pStyle w:val="Heading1"/>
        <w:numPr>
          <w:ilvl w:val="0"/>
          <w:numId w:val="4"/>
        </w:numPr>
        <w:tabs>
          <w:tab w:val="clear" w:pos="720"/>
          <w:tab w:val="clear" w:pos="2880"/>
        </w:tabs>
        <w:ind w:left="426" w:hanging="66"/>
      </w:pPr>
      <w:bookmarkStart w:id="50" w:name="_Toc395784443"/>
      <w:r>
        <w:t>Entry Form and Disclaimer</w:t>
      </w:r>
      <w:bookmarkEnd w:id="50"/>
    </w:p>
    <w:p w:rsidR="0027423A" w:rsidRPr="00AE41FD" w:rsidRDefault="0027423A" w:rsidP="0027423A">
      <w:pPr>
        <w:autoSpaceDE w:val="0"/>
        <w:autoSpaceDN w:val="0"/>
        <w:adjustRightInd w:val="0"/>
        <w:jc w:val="center"/>
        <w:rPr>
          <w:rFonts w:ascii="SPARCSans-Light" w:hAnsi="SPARCSans-Light" w:cs="SPARCSans-Light"/>
          <w:b/>
          <w:color w:val="FF6900"/>
          <w:sz w:val="40"/>
          <w:szCs w:val="40"/>
          <w:u w:val="single"/>
        </w:rPr>
      </w:pPr>
      <w:r w:rsidRPr="00AE41FD">
        <w:rPr>
          <w:rFonts w:ascii="SPARCSans-Light" w:hAnsi="SPARCSans-Light" w:cs="SPARCSans-Light"/>
          <w:b/>
          <w:color w:val="FF6900"/>
          <w:sz w:val="40"/>
          <w:szCs w:val="40"/>
          <w:u w:val="single"/>
        </w:rPr>
        <w:t>Aorangi Undulator</w:t>
      </w:r>
      <w:r w:rsidR="00C351C5">
        <w:rPr>
          <w:rFonts w:ascii="SPARCSans-Light" w:hAnsi="SPARCSans-Light" w:cs="SPARCSans-Light"/>
          <w:b/>
          <w:color w:val="FF6900"/>
          <w:sz w:val="40"/>
          <w:szCs w:val="40"/>
          <w:u w:val="single"/>
        </w:rPr>
        <w:t xml:space="preserve"> and Aorangi 100</w:t>
      </w:r>
      <w:r w:rsidR="000D1F4B">
        <w:rPr>
          <w:rFonts w:ascii="SPARCSans-Light" w:hAnsi="SPARCSans-Light" w:cs="SPARCSans-Light"/>
          <w:b/>
          <w:color w:val="FF6900"/>
          <w:sz w:val="40"/>
          <w:szCs w:val="40"/>
          <w:u w:val="single"/>
        </w:rPr>
        <w:t xml:space="preserve"> </w:t>
      </w:r>
      <w:r w:rsidRPr="00AE41FD">
        <w:rPr>
          <w:rFonts w:ascii="SPARCSans-Light" w:hAnsi="SPARCSans-Light" w:cs="SPARCSans-Light"/>
          <w:b/>
          <w:color w:val="FF6900"/>
          <w:sz w:val="40"/>
          <w:szCs w:val="40"/>
          <w:u w:val="single"/>
        </w:rPr>
        <w:t>Entry Form</w:t>
      </w:r>
    </w:p>
    <w:p w:rsidR="0027423A" w:rsidRDefault="0027423A" w:rsidP="0027423A">
      <w:pPr>
        <w:autoSpaceDE w:val="0"/>
        <w:autoSpaceDN w:val="0"/>
        <w:adjustRightInd w:val="0"/>
        <w:rPr>
          <w:rFonts w:ascii="SPARCSans-Light" w:hAnsi="SPARCSans-Light" w:cs="SPARCSans-Light"/>
          <w:color w:val="FF6900"/>
          <w:sz w:val="32"/>
          <w:szCs w:val="32"/>
        </w:rPr>
      </w:pPr>
    </w:p>
    <w:p w:rsidR="0027423A" w:rsidRDefault="0027423A" w:rsidP="0027423A">
      <w:pPr>
        <w:autoSpaceDE w:val="0"/>
        <w:autoSpaceDN w:val="0"/>
        <w:adjustRightInd w:val="0"/>
        <w:rPr>
          <w:rFonts w:ascii="SPARCSans-Light" w:hAnsi="SPARCSans-Light" w:cs="SPARCSans-Light"/>
          <w:color w:val="FF6900"/>
          <w:sz w:val="32"/>
          <w:szCs w:val="32"/>
        </w:rPr>
      </w:pPr>
      <w:r>
        <w:rPr>
          <w:rFonts w:ascii="SPARCSans-Light" w:hAnsi="SPARCSans-Light" w:cs="SPARCSans-Light"/>
          <w:color w:val="FF6900"/>
          <w:sz w:val="32"/>
          <w:szCs w:val="32"/>
        </w:rPr>
        <w:t>Contact Details</w:t>
      </w:r>
    </w:p>
    <w:p w:rsidR="0027423A" w:rsidRPr="00AE41FD" w:rsidRDefault="0027423A" w:rsidP="0027423A">
      <w:pPr>
        <w:autoSpaceDE w:val="0"/>
        <w:autoSpaceDN w:val="0"/>
        <w:adjustRightInd w:val="0"/>
        <w:rPr>
          <w:rFonts w:ascii="SPARCSans-Light" w:hAnsi="SPARCSans-Light" w:cs="SPARCSans-Light"/>
          <w:color w:val="000000"/>
          <w:sz w:val="20"/>
        </w:rPr>
      </w:pPr>
    </w:p>
    <w:p w:rsidR="0027423A" w:rsidRDefault="0027423A" w:rsidP="0027423A">
      <w:pPr>
        <w:autoSpaceDE w:val="0"/>
        <w:autoSpaceDN w:val="0"/>
        <w:adjustRightInd w:val="0"/>
        <w:rPr>
          <w:rFonts w:ascii="SPARCSans-Light" w:hAnsi="SPARCSans-Light" w:cs="SPARCSans-Light"/>
          <w:color w:val="000000"/>
          <w:sz w:val="28"/>
          <w:szCs w:val="28"/>
        </w:rPr>
      </w:pPr>
      <w:r w:rsidRPr="00F54BEE">
        <w:rPr>
          <w:rFonts w:ascii="SPARCSans-Light" w:hAnsi="SPARCSans-Light" w:cs="SPARCSans-Light"/>
          <w:color w:val="000000"/>
          <w:sz w:val="28"/>
          <w:szCs w:val="28"/>
        </w:rPr>
        <w:t>Name:</w:t>
      </w:r>
    </w:p>
    <w:p w:rsidR="0027423A" w:rsidRPr="00AE41FD" w:rsidRDefault="0027423A" w:rsidP="0027423A">
      <w:pPr>
        <w:autoSpaceDE w:val="0"/>
        <w:autoSpaceDN w:val="0"/>
        <w:adjustRightInd w:val="0"/>
        <w:rPr>
          <w:rFonts w:ascii="SPARCSans-Light" w:hAnsi="SPARCSans-Light" w:cs="SPARCSans-Light"/>
          <w:color w:val="000000"/>
          <w:sz w:val="20"/>
        </w:rPr>
      </w:pPr>
    </w:p>
    <w:p w:rsidR="0027423A" w:rsidRDefault="0027423A" w:rsidP="0027423A">
      <w:pPr>
        <w:autoSpaceDE w:val="0"/>
        <w:autoSpaceDN w:val="0"/>
        <w:adjustRightInd w:val="0"/>
        <w:rPr>
          <w:rFonts w:ascii="SPARCSans-Light" w:hAnsi="SPARCSans-Light" w:cs="SPARCSans-Light"/>
          <w:color w:val="000000"/>
          <w:sz w:val="28"/>
          <w:szCs w:val="28"/>
        </w:rPr>
      </w:pPr>
      <w:r w:rsidRPr="00F54BEE">
        <w:rPr>
          <w:rFonts w:ascii="SPARCSans-Light" w:hAnsi="SPARCSans-Light" w:cs="SPARCSans-Light"/>
          <w:color w:val="000000"/>
          <w:sz w:val="28"/>
          <w:szCs w:val="28"/>
        </w:rPr>
        <w:t>Address:</w:t>
      </w:r>
    </w:p>
    <w:p w:rsidR="0027423A" w:rsidRPr="00AE41FD" w:rsidRDefault="0027423A" w:rsidP="0027423A">
      <w:pPr>
        <w:autoSpaceDE w:val="0"/>
        <w:autoSpaceDN w:val="0"/>
        <w:adjustRightInd w:val="0"/>
        <w:rPr>
          <w:rFonts w:ascii="SPARCSans-Light" w:hAnsi="SPARCSans-Light" w:cs="SPARCSans-Light"/>
          <w:color w:val="000000"/>
          <w:sz w:val="20"/>
        </w:rPr>
      </w:pPr>
    </w:p>
    <w:p w:rsidR="0027423A" w:rsidRDefault="0027423A" w:rsidP="0027423A">
      <w:pPr>
        <w:autoSpaceDE w:val="0"/>
        <w:autoSpaceDN w:val="0"/>
        <w:adjustRightInd w:val="0"/>
        <w:rPr>
          <w:rFonts w:ascii="SPARCSans-Light" w:hAnsi="SPARCSans-Light" w:cs="SPARCSans-Light"/>
          <w:color w:val="000000"/>
          <w:sz w:val="28"/>
          <w:szCs w:val="28"/>
        </w:rPr>
      </w:pPr>
      <w:r w:rsidRPr="00F54BEE">
        <w:rPr>
          <w:rFonts w:ascii="SPARCSans-Light" w:hAnsi="SPARCSans-Light" w:cs="SPARCSans-Light"/>
          <w:color w:val="000000"/>
          <w:sz w:val="28"/>
          <w:szCs w:val="28"/>
        </w:rPr>
        <w:t>Phone Number:</w:t>
      </w:r>
    </w:p>
    <w:p w:rsidR="0027423A" w:rsidRPr="00AE41FD" w:rsidRDefault="0027423A" w:rsidP="0027423A">
      <w:pPr>
        <w:autoSpaceDE w:val="0"/>
        <w:autoSpaceDN w:val="0"/>
        <w:adjustRightInd w:val="0"/>
        <w:rPr>
          <w:rFonts w:ascii="SPARCSans-Light" w:hAnsi="SPARCSans-Light" w:cs="SPARCSans-Light"/>
          <w:color w:val="000000"/>
          <w:sz w:val="20"/>
        </w:rPr>
      </w:pPr>
    </w:p>
    <w:p w:rsidR="0027423A" w:rsidRPr="00F54BEE" w:rsidRDefault="0027423A" w:rsidP="0027423A">
      <w:pPr>
        <w:autoSpaceDE w:val="0"/>
        <w:autoSpaceDN w:val="0"/>
        <w:adjustRightInd w:val="0"/>
        <w:rPr>
          <w:rFonts w:ascii="SPARCSans-Light" w:hAnsi="SPARCSans-Light" w:cs="SPARCSans-Light"/>
          <w:color w:val="000000"/>
          <w:sz w:val="28"/>
          <w:szCs w:val="28"/>
        </w:rPr>
      </w:pPr>
      <w:r w:rsidRPr="00F54BEE">
        <w:rPr>
          <w:rFonts w:ascii="SPARCSans-Light" w:hAnsi="SPARCSans-Light" w:cs="SPARCSans-Light"/>
          <w:color w:val="000000"/>
          <w:sz w:val="28"/>
          <w:szCs w:val="28"/>
        </w:rPr>
        <w:t>Email Address:</w:t>
      </w:r>
    </w:p>
    <w:p w:rsidR="0027423A" w:rsidRPr="00AE41FD" w:rsidRDefault="0027423A" w:rsidP="0027423A">
      <w:pPr>
        <w:autoSpaceDE w:val="0"/>
        <w:autoSpaceDN w:val="0"/>
        <w:adjustRightInd w:val="0"/>
        <w:rPr>
          <w:rFonts w:ascii="SPARCSans-Light" w:hAnsi="SPARCSans-Light" w:cs="SPARCSans-Light"/>
          <w:color w:val="000000"/>
          <w:sz w:val="28"/>
          <w:szCs w:val="28"/>
        </w:rPr>
      </w:pPr>
    </w:p>
    <w:p w:rsidR="0027423A" w:rsidRDefault="0027423A" w:rsidP="0027423A">
      <w:pPr>
        <w:autoSpaceDE w:val="0"/>
        <w:autoSpaceDN w:val="0"/>
        <w:adjustRightInd w:val="0"/>
        <w:rPr>
          <w:rFonts w:ascii="SPARCSans-Light" w:hAnsi="SPARCSans-Light" w:cs="SPARCSans-Light"/>
          <w:color w:val="FF6900"/>
          <w:sz w:val="32"/>
          <w:szCs w:val="32"/>
        </w:rPr>
      </w:pPr>
      <w:r>
        <w:rPr>
          <w:rFonts w:ascii="SPARCSans-Light" w:hAnsi="SPARCSans-Light" w:cs="SPARCSans-Light"/>
          <w:color w:val="FF6900"/>
          <w:sz w:val="32"/>
          <w:szCs w:val="32"/>
        </w:rPr>
        <w:lastRenderedPageBreak/>
        <w:t>Emergency Contact</w:t>
      </w:r>
    </w:p>
    <w:p w:rsidR="0027423A" w:rsidRPr="00AE41FD" w:rsidRDefault="0027423A" w:rsidP="0027423A">
      <w:pPr>
        <w:autoSpaceDE w:val="0"/>
        <w:autoSpaceDN w:val="0"/>
        <w:adjustRightInd w:val="0"/>
        <w:rPr>
          <w:rFonts w:ascii="SPARCSans-Light" w:hAnsi="SPARCSans-Light" w:cs="SPARCSans-Light"/>
          <w:color w:val="FF6900"/>
          <w:sz w:val="20"/>
        </w:rPr>
      </w:pPr>
    </w:p>
    <w:p w:rsidR="0027423A" w:rsidRDefault="0027423A" w:rsidP="0027423A">
      <w:pPr>
        <w:autoSpaceDE w:val="0"/>
        <w:autoSpaceDN w:val="0"/>
        <w:adjustRightInd w:val="0"/>
        <w:rPr>
          <w:rFonts w:ascii="SPARCSans-Light" w:hAnsi="SPARCSans-Light" w:cs="SPARCSans-Light"/>
          <w:color w:val="000000"/>
          <w:sz w:val="28"/>
          <w:szCs w:val="28"/>
        </w:rPr>
      </w:pPr>
      <w:r w:rsidRPr="00F54BEE">
        <w:rPr>
          <w:rFonts w:ascii="SPARCSans-Light" w:hAnsi="SPARCSans-Light" w:cs="SPARCSans-Light"/>
          <w:color w:val="000000"/>
          <w:sz w:val="28"/>
          <w:szCs w:val="28"/>
        </w:rPr>
        <w:t>Name:</w:t>
      </w:r>
    </w:p>
    <w:p w:rsidR="0027423A" w:rsidRPr="00AE41FD" w:rsidRDefault="0027423A" w:rsidP="0027423A">
      <w:pPr>
        <w:autoSpaceDE w:val="0"/>
        <w:autoSpaceDN w:val="0"/>
        <w:adjustRightInd w:val="0"/>
        <w:rPr>
          <w:rFonts w:ascii="SPARCSans-Light" w:hAnsi="SPARCSans-Light" w:cs="SPARCSans-Light"/>
          <w:color w:val="000000"/>
          <w:sz w:val="20"/>
        </w:rPr>
      </w:pPr>
    </w:p>
    <w:p w:rsidR="0027423A" w:rsidRDefault="0027423A" w:rsidP="0027423A">
      <w:pPr>
        <w:autoSpaceDE w:val="0"/>
        <w:autoSpaceDN w:val="0"/>
        <w:adjustRightInd w:val="0"/>
        <w:rPr>
          <w:rFonts w:ascii="SPARCSans-Light" w:hAnsi="SPARCSans-Light" w:cs="SPARCSans-Light"/>
          <w:color w:val="000000"/>
          <w:sz w:val="28"/>
          <w:szCs w:val="28"/>
        </w:rPr>
      </w:pPr>
      <w:r w:rsidRPr="00F54BEE">
        <w:rPr>
          <w:rFonts w:ascii="SPARCSans-Light" w:hAnsi="SPARCSans-Light" w:cs="SPARCSans-Light"/>
          <w:color w:val="000000"/>
          <w:sz w:val="28"/>
          <w:szCs w:val="28"/>
        </w:rPr>
        <w:t>Phone Number:</w:t>
      </w:r>
    </w:p>
    <w:p w:rsidR="0027423A" w:rsidRPr="00AE41FD" w:rsidRDefault="0027423A" w:rsidP="0027423A">
      <w:pPr>
        <w:autoSpaceDE w:val="0"/>
        <w:autoSpaceDN w:val="0"/>
        <w:adjustRightInd w:val="0"/>
        <w:rPr>
          <w:rFonts w:ascii="SPARCSans-Light" w:hAnsi="SPARCSans-Light" w:cs="SPARCSans-Light"/>
          <w:color w:val="000000"/>
          <w:sz w:val="20"/>
        </w:rPr>
      </w:pPr>
    </w:p>
    <w:p w:rsidR="0027423A" w:rsidRPr="00F54BEE" w:rsidRDefault="0027423A" w:rsidP="0027423A">
      <w:pPr>
        <w:autoSpaceDE w:val="0"/>
        <w:autoSpaceDN w:val="0"/>
        <w:adjustRightInd w:val="0"/>
        <w:rPr>
          <w:rFonts w:ascii="SPARCSans-Light" w:hAnsi="SPARCSans-Light" w:cs="SPARCSans-Light"/>
          <w:color w:val="000000"/>
          <w:sz w:val="28"/>
          <w:szCs w:val="28"/>
        </w:rPr>
      </w:pPr>
      <w:r w:rsidRPr="00F54BEE">
        <w:rPr>
          <w:rFonts w:ascii="SPARCSans-Light" w:hAnsi="SPARCSans-Light" w:cs="SPARCSans-Light"/>
          <w:color w:val="000000"/>
          <w:sz w:val="28"/>
          <w:szCs w:val="28"/>
        </w:rPr>
        <w:t>Relationship</w:t>
      </w:r>
      <w:r>
        <w:rPr>
          <w:rFonts w:ascii="SPARCSans-Light" w:hAnsi="SPARCSans-Light" w:cs="SPARCSans-Light"/>
          <w:color w:val="000000"/>
          <w:sz w:val="28"/>
          <w:szCs w:val="28"/>
        </w:rPr>
        <w:t>:</w:t>
      </w:r>
    </w:p>
    <w:p w:rsidR="0027423A" w:rsidRDefault="0027423A" w:rsidP="0027423A">
      <w:pPr>
        <w:autoSpaceDE w:val="0"/>
        <w:autoSpaceDN w:val="0"/>
        <w:adjustRightInd w:val="0"/>
        <w:rPr>
          <w:rFonts w:ascii="SPARCSans-Light" w:hAnsi="SPARCSans-Light" w:cs="SPARCSans-Light"/>
          <w:color w:val="FF6900"/>
          <w:sz w:val="32"/>
          <w:szCs w:val="32"/>
        </w:rPr>
      </w:pPr>
    </w:p>
    <w:p w:rsidR="0027423A" w:rsidRPr="00276D57" w:rsidRDefault="0027423A" w:rsidP="0027423A">
      <w:pPr>
        <w:autoSpaceDE w:val="0"/>
        <w:autoSpaceDN w:val="0"/>
        <w:adjustRightInd w:val="0"/>
        <w:rPr>
          <w:rFonts w:ascii="SPARCSans-Light" w:hAnsi="SPARCSans-Light" w:cs="SPARCSans-Light"/>
          <w:color w:val="FF6900"/>
          <w:sz w:val="32"/>
          <w:szCs w:val="32"/>
        </w:rPr>
      </w:pPr>
      <w:r w:rsidRPr="00276D57">
        <w:rPr>
          <w:rFonts w:ascii="SPARCSans-Light" w:hAnsi="SPARCSans-Light" w:cs="SPARCSans-Light"/>
          <w:color w:val="FF6900"/>
          <w:sz w:val="32"/>
          <w:szCs w:val="32"/>
        </w:rPr>
        <w:t>Disclaimer/waiver</w:t>
      </w:r>
    </w:p>
    <w:p w:rsidR="0027423A" w:rsidRDefault="0027423A" w:rsidP="0027423A">
      <w:pPr>
        <w:autoSpaceDE w:val="0"/>
        <w:autoSpaceDN w:val="0"/>
        <w:adjustRightInd w:val="0"/>
        <w:rPr>
          <w:rFonts w:ascii="SPARCSans-Light" w:hAnsi="SPARCSans-Light" w:cs="SPARCSans-Light"/>
          <w:color w:val="000000"/>
          <w:sz w:val="20"/>
        </w:rPr>
      </w:pPr>
    </w:p>
    <w:p w:rsidR="0027423A" w:rsidRPr="00276D57" w:rsidRDefault="0027423A" w:rsidP="0027423A">
      <w:pPr>
        <w:autoSpaceDE w:val="0"/>
        <w:autoSpaceDN w:val="0"/>
        <w:adjustRightInd w:val="0"/>
        <w:rPr>
          <w:rFonts w:ascii="SPARCSans-Light" w:hAnsi="SPARCSans-Light" w:cs="SPARCSans-Light"/>
          <w:color w:val="000000"/>
          <w:sz w:val="20"/>
        </w:rPr>
      </w:pPr>
      <w:r w:rsidRPr="00276D57">
        <w:rPr>
          <w:rFonts w:ascii="SPARCSans-Light" w:hAnsi="SPARCSans-Light" w:cs="SPARCSans-Light"/>
          <w:color w:val="000000"/>
          <w:sz w:val="20"/>
        </w:rPr>
        <w:t>I declare that:</w:t>
      </w:r>
    </w:p>
    <w:p w:rsidR="0027423A" w:rsidRPr="00276D57" w:rsidRDefault="0027423A" w:rsidP="0027423A">
      <w:pPr>
        <w:autoSpaceDE w:val="0"/>
        <w:autoSpaceDN w:val="0"/>
        <w:adjustRightInd w:val="0"/>
        <w:rPr>
          <w:rFonts w:ascii="SPARCSans-Light" w:hAnsi="SPARCSans-Light" w:cs="SPARCSans-Light"/>
          <w:color w:val="000000"/>
          <w:sz w:val="20"/>
        </w:rPr>
      </w:pPr>
    </w:p>
    <w:p w:rsidR="0027423A" w:rsidRDefault="0027423A" w:rsidP="0027423A">
      <w:pPr>
        <w:pStyle w:val="ListParagraph"/>
        <w:numPr>
          <w:ilvl w:val="0"/>
          <w:numId w:val="12"/>
        </w:numPr>
        <w:autoSpaceDE w:val="0"/>
        <w:autoSpaceDN w:val="0"/>
        <w:adjustRightInd w:val="0"/>
        <w:spacing w:after="0" w:line="240" w:lineRule="auto"/>
        <w:rPr>
          <w:rFonts w:ascii="SPARCSans-Light" w:hAnsi="SPARCSans-Light" w:cs="SPARCSans-Light"/>
          <w:color w:val="000000"/>
          <w:sz w:val="20"/>
          <w:szCs w:val="20"/>
        </w:rPr>
      </w:pPr>
      <w:r>
        <w:rPr>
          <w:rFonts w:ascii="SPARCSans-Light" w:hAnsi="SPARCSans-Light" w:cs="SPARCSans-Light"/>
          <w:color w:val="000000"/>
          <w:sz w:val="20"/>
          <w:szCs w:val="20"/>
        </w:rPr>
        <w:t>I understand that this race is not for the weak, and that no sign of weakness will be tolerated.</w:t>
      </w:r>
    </w:p>
    <w:p w:rsidR="0027423A" w:rsidRPr="00276D57" w:rsidRDefault="0027423A" w:rsidP="0027423A">
      <w:pPr>
        <w:pStyle w:val="ListParagraph"/>
        <w:numPr>
          <w:ilvl w:val="0"/>
          <w:numId w:val="12"/>
        </w:numPr>
        <w:autoSpaceDE w:val="0"/>
        <w:autoSpaceDN w:val="0"/>
        <w:adjustRightInd w:val="0"/>
        <w:spacing w:after="0" w:line="240" w:lineRule="auto"/>
        <w:rPr>
          <w:rFonts w:ascii="SPARCSans-Light" w:hAnsi="SPARCSans-Light" w:cs="SPARCSans-Light"/>
          <w:color w:val="000000"/>
          <w:sz w:val="20"/>
          <w:szCs w:val="20"/>
        </w:rPr>
      </w:pPr>
      <w:r w:rsidRPr="00276D57">
        <w:rPr>
          <w:rFonts w:ascii="SPARCSans-Light" w:hAnsi="SPARCSans-Light" w:cs="SPARCSans-Light"/>
          <w:color w:val="000000"/>
          <w:sz w:val="20"/>
          <w:szCs w:val="20"/>
        </w:rPr>
        <w:t>I acknowledge that there are risks involved with off road running and fully realise the dangers of participating in an event such as this and fully assume the risks associated with such participation and my wellbeing during the event.</w:t>
      </w:r>
    </w:p>
    <w:p w:rsidR="0027423A" w:rsidRPr="00276D57" w:rsidRDefault="0027423A" w:rsidP="0027423A">
      <w:pPr>
        <w:pStyle w:val="ListParagraph"/>
        <w:numPr>
          <w:ilvl w:val="0"/>
          <w:numId w:val="12"/>
        </w:numPr>
        <w:autoSpaceDE w:val="0"/>
        <w:autoSpaceDN w:val="0"/>
        <w:adjustRightInd w:val="0"/>
        <w:spacing w:after="0" w:line="240" w:lineRule="auto"/>
        <w:rPr>
          <w:rFonts w:ascii="SPARCSans-Light" w:hAnsi="SPARCSans-Light" w:cs="SPARCSans-Light"/>
          <w:color w:val="000000"/>
          <w:sz w:val="20"/>
          <w:szCs w:val="20"/>
        </w:rPr>
      </w:pPr>
      <w:r w:rsidRPr="00276D57">
        <w:rPr>
          <w:rFonts w:ascii="SPARCSans-Light" w:hAnsi="SPARCSans-Light" w:cs="SPARCSans-Light"/>
          <w:color w:val="000000"/>
          <w:sz w:val="20"/>
          <w:szCs w:val="20"/>
        </w:rPr>
        <w:t xml:space="preserve">I understand and agree that situations may arise during the event, which may be beyond the immediate control of officials or organisers, and I must continually participate in a manner that does not </w:t>
      </w:r>
      <w:r>
        <w:rPr>
          <w:rFonts w:ascii="SPARCSans-Light" w:hAnsi="SPARCSans-Light" w:cs="SPARCSans-Light"/>
          <w:color w:val="000000"/>
          <w:sz w:val="20"/>
          <w:szCs w:val="20"/>
        </w:rPr>
        <w:t>endanger either myself or others</w:t>
      </w:r>
      <w:r w:rsidRPr="00276D57">
        <w:rPr>
          <w:rFonts w:ascii="SPARCSans-Light" w:hAnsi="SPARCSans-Light" w:cs="SPARCSans-Light"/>
          <w:color w:val="000000"/>
          <w:sz w:val="20"/>
          <w:szCs w:val="20"/>
        </w:rPr>
        <w:t>.</w:t>
      </w:r>
    </w:p>
    <w:p w:rsidR="0027423A" w:rsidRPr="00276D57" w:rsidRDefault="0027423A" w:rsidP="0027423A">
      <w:pPr>
        <w:pStyle w:val="ListParagraph"/>
        <w:numPr>
          <w:ilvl w:val="0"/>
          <w:numId w:val="12"/>
        </w:numPr>
        <w:autoSpaceDE w:val="0"/>
        <w:autoSpaceDN w:val="0"/>
        <w:adjustRightInd w:val="0"/>
        <w:spacing w:after="0" w:line="240" w:lineRule="auto"/>
        <w:rPr>
          <w:rFonts w:ascii="SPARCSans-Light" w:hAnsi="SPARCSans-Light" w:cs="SPARCSans-Light"/>
          <w:color w:val="000000"/>
          <w:sz w:val="20"/>
          <w:szCs w:val="20"/>
        </w:rPr>
      </w:pPr>
      <w:r w:rsidRPr="00276D57">
        <w:rPr>
          <w:rFonts w:ascii="SPARCSans-Light" w:hAnsi="SPARCSans-Light" w:cs="SPARCSans-Light"/>
          <w:color w:val="000000"/>
          <w:sz w:val="20"/>
          <w:szCs w:val="20"/>
        </w:rPr>
        <w:t>Neither the organisers, the sponsors nor other parties associated with the event shall have any responsibility, financial or otherwise, for any risk incident that might arise, whether or not by negligence, from any direct or indirect loss, injury or death</w:t>
      </w:r>
      <w:r w:rsidRPr="00AE41FD">
        <w:rPr>
          <w:rFonts w:ascii="SPARCSans-Light" w:hAnsi="SPARCSans-Light" w:cs="SPARCSans-Light"/>
          <w:b/>
          <w:color w:val="000000"/>
          <w:sz w:val="20"/>
          <w:szCs w:val="20"/>
        </w:rPr>
        <w:t>*</w:t>
      </w:r>
      <w:r w:rsidRPr="00276D57">
        <w:rPr>
          <w:rFonts w:ascii="SPARCSans-Light" w:hAnsi="SPARCSans-Light" w:cs="SPARCSans-Light"/>
          <w:color w:val="000000"/>
          <w:sz w:val="20"/>
          <w:szCs w:val="20"/>
        </w:rPr>
        <w:t xml:space="preserve"> that might be sustained by me or any other party directly or indirectly associated with me, from my intended or actual participation in the event or its related activities.</w:t>
      </w:r>
    </w:p>
    <w:p w:rsidR="0027423A" w:rsidRDefault="0027423A" w:rsidP="0027423A">
      <w:pPr>
        <w:pStyle w:val="ListParagraph"/>
        <w:numPr>
          <w:ilvl w:val="0"/>
          <w:numId w:val="12"/>
        </w:numPr>
        <w:autoSpaceDE w:val="0"/>
        <w:autoSpaceDN w:val="0"/>
        <w:adjustRightInd w:val="0"/>
        <w:spacing w:after="0" w:line="240" w:lineRule="auto"/>
        <w:rPr>
          <w:rFonts w:ascii="SPARCSans-Light" w:hAnsi="SPARCSans-Light" w:cs="SPARCSans-Light"/>
          <w:color w:val="000000"/>
          <w:sz w:val="20"/>
          <w:szCs w:val="20"/>
        </w:rPr>
      </w:pPr>
      <w:r w:rsidRPr="00276D57">
        <w:rPr>
          <w:rFonts w:ascii="SPARCSans-Light" w:hAnsi="SPARCSans-Light" w:cs="SPARCSans-Light"/>
          <w:color w:val="000000"/>
          <w:sz w:val="20"/>
          <w:szCs w:val="20"/>
        </w:rPr>
        <w:t>I authorise my name, voice, picture and information on this entry form to be used without payment to me in any broadcast, telecast, promotion, advertising, or any other way pursuant to the Privacy Act 1993.</w:t>
      </w:r>
    </w:p>
    <w:p w:rsidR="0027423A" w:rsidRDefault="0027423A" w:rsidP="0027423A">
      <w:pPr>
        <w:pStyle w:val="ListParagraph"/>
        <w:numPr>
          <w:ilvl w:val="0"/>
          <w:numId w:val="12"/>
        </w:numPr>
        <w:autoSpaceDE w:val="0"/>
        <w:autoSpaceDN w:val="0"/>
        <w:adjustRightInd w:val="0"/>
        <w:spacing w:after="0" w:line="240" w:lineRule="auto"/>
        <w:rPr>
          <w:rFonts w:ascii="SPARCSans-Light" w:hAnsi="SPARCSans-Light" w:cs="SPARCSans-Light"/>
          <w:color w:val="000000"/>
          <w:sz w:val="20"/>
          <w:szCs w:val="20"/>
        </w:rPr>
      </w:pPr>
      <w:r w:rsidRPr="00276D57">
        <w:rPr>
          <w:rFonts w:ascii="SPARCSans-Light" w:hAnsi="SPARCSans-Light" w:cs="SPARCSans-Light"/>
          <w:color w:val="000000"/>
          <w:sz w:val="20"/>
          <w:szCs w:val="20"/>
        </w:rPr>
        <w:t>I agree to comply with the rules, regulations and event instructions of the Aorangi Undulator.</w:t>
      </w:r>
    </w:p>
    <w:p w:rsidR="0027423A" w:rsidRPr="00276D57" w:rsidRDefault="0027423A" w:rsidP="0027423A">
      <w:pPr>
        <w:pStyle w:val="ListParagraph"/>
        <w:numPr>
          <w:ilvl w:val="0"/>
          <w:numId w:val="12"/>
        </w:numPr>
        <w:autoSpaceDE w:val="0"/>
        <w:autoSpaceDN w:val="0"/>
        <w:adjustRightInd w:val="0"/>
        <w:spacing w:after="0" w:line="240" w:lineRule="auto"/>
        <w:rPr>
          <w:rFonts w:ascii="SPARCSans-Light" w:hAnsi="SPARCSans-Light" w:cs="SPARCSans-Light"/>
          <w:color w:val="000000"/>
          <w:sz w:val="20"/>
          <w:szCs w:val="20"/>
        </w:rPr>
      </w:pPr>
      <w:r w:rsidRPr="00276D57">
        <w:rPr>
          <w:rFonts w:ascii="SPARCSans-Light" w:hAnsi="SPARCSans-Light" w:cs="SPARCSans-Light"/>
          <w:color w:val="000000"/>
          <w:sz w:val="20"/>
          <w:szCs w:val="20"/>
        </w:rPr>
        <w:t xml:space="preserve"> I undertake not to hold the event organisers or event sponsors liable for any damage in respect of any claims in relation to events/functions being held as part of or in conjunction with the Aorangi Undulator.</w:t>
      </w:r>
    </w:p>
    <w:p w:rsidR="0027423A" w:rsidRPr="00276D57" w:rsidRDefault="0027423A" w:rsidP="0027423A">
      <w:pPr>
        <w:pStyle w:val="ListParagraph"/>
        <w:autoSpaceDE w:val="0"/>
        <w:autoSpaceDN w:val="0"/>
        <w:adjustRightInd w:val="0"/>
        <w:spacing w:after="0" w:line="240" w:lineRule="auto"/>
        <w:rPr>
          <w:rFonts w:ascii="SPARCSans-Light" w:hAnsi="SPARCSans-Light" w:cs="SPARCSans-Light"/>
          <w:color w:val="000000"/>
          <w:sz w:val="20"/>
          <w:szCs w:val="20"/>
        </w:rPr>
      </w:pPr>
    </w:p>
    <w:p w:rsidR="0027423A" w:rsidRDefault="0027423A" w:rsidP="0027423A">
      <w:pPr>
        <w:autoSpaceDE w:val="0"/>
        <w:autoSpaceDN w:val="0"/>
        <w:adjustRightInd w:val="0"/>
        <w:rPr>
          <w:rFonts w:ascii="SPARCSans-Light" w:hAnsi="SPARCSans-Light" w:cs="SPARCSans-Light"/>
          <w:color w:val="000000"/>
          <w:sz w:val="17"/>
          <w:szCs w:val="17"/>
        </w:rPr>
      </w:pPr>
    </w:p>
    <w:p w:rsidR="0027423A" w:rsidRPr="00276D57" w:rsidRDefault="0027423A" w:rsidP="0027423A">
      <w:pPr>
        <w:autoSpaceDE w:val="0"/>
        <w:autoSpaceDN w:val="0"/>
        <w:adjustRightInd w:val="0"/>
        <w:rPr>
          <w:rFonts w:ascii="SPARCSans-Light" w:hAnsi="SPARCSans-Light" w:cs="SPARCSans-Light"/>
          <w:color w:val="000000"/>
          <w:sz w:val="20"/>
        </w:rPr>
      </w:pPr>
      <w:r w:rsidRPr="00276D57">
        <w:rPr>
          <w:rFonts w:ascii="SPARCSans-Light" w:hAnsi="SPARCSans-Light" w:cs="SPARCSans-Light"/>
          <w:color w:val="000000"/>
          <w:sz w:val="20"/>
        </w:rPr>
        <w:t>Signed _______________________________________________ Date _____________________</w:t>
      </w:r>
    </w:p>
    <w:p w:rsidR="0027423A" w:rsidRDefault="0027423A" w:rsidP="0027423A">
      <w:pPr>
        <w:autoSpaceDE w:val="0"/>
        <w:autoSpaceDN w:val="0"/>
        <w:adjustRightInd w:val="0"/>
        <w:rPr>
          <w:rFonts w:ascii="SPARCSans-Light" w:hAnsi="SPARCSans-Light" w:cs="SPARCSans-Light"/>
          <w:color w:val="000000"/>
          <w:sz w:val="17"/>
          <w:szCs w:val="17"/>
        </w:rPr>
      </w:pPr>
    </w:p>
    <w:p w:rsidR="0027423A" w:rsidRDefault="0027423A" w:rsidP="0027423A"/>
    <w:p w:rsidR="009D5918" w:rsidRDefault="009D5918" w:rsidP="000B4C4B">
      <w:pPr>
        <w:rPr>
          <w:sz w:val="16"/>
          <w:szCs w:val="16"/>
        </w:rPr>
      </w:pPr>
    </w:p>
    <w:p w:rsidR="009D5918" w:rsidRDefault="009D5918" w:rsidP="000B4C4B">
      <w:pPr>
        <w:rPr>
          <w:sz w:val="16"/>
          <w:szCs w:val="16"/>
        </w:rPr>
      </w:pPr>
    </w:p>
    <w:p w:rsidR="000D1F4B" w:rsidRDefault="000D1F4B" w:rsidP="000B4C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0D1F4B" w:rsidRDefault="000D1F4B" w:rsidP="000D1F4B">
      <w:pPr>
        <w:rPr>
          <w:sz w:val="16"/>
          <w:szCs w:val="16"/>
        </w:rPr>
      </w:pPr>
    </w:p>
    <w:p w:rsidR="002E6E8E" w:rsidRDefault="002E6E8E" w:rsidP="000D1F4B">
      <w:pPr>
        <w:rPr>
          <w:sz w:val="16"/>
          <w:szCs w:val="16"/>
        </w:rPr>
      </w:pPr>
    </w:p>
    <w:p w:rsidR="002E6E8E" w:rsidRPr="000D1F4B" w:rsidRDefault="002E6E8E" w:rsidP="000D1F4B">
      <w:pPr>
        <w:rPr>
          <w:sz w:val="16"/>
          <w:szCs w:val="16"/>
        </w:rPr>
      </w:pPr>
    </w:p>
    <w:sectPr w:rsidR="002E6E8E" w:rsidRPr="000D1F4B" w:rsidSect="006C7F29">
      <w:headerReference w:type="default" r:id="rId29"/>
      <w:footerReference w:type="default" r:id="rId30"/>
      <w:pgSz w:w="11907" w:h="16840" w:code="9"/>
      <w:pgMar w:top="1797" w:right="1077" w:bottom="1797" w:left="1077" w:header="720" w:footer="720" w:gutter="0"/>
      <w:pgBorders w:offsetFrom="page">
        <w:top w:val="single" w:sz="8" w:space="24" w:color="FFFFFF"/>
        <w:left w:val="single" w:sz="8" w:space="24" w:color="FFFFFF"/>
        <w:bottom w:val="single" w:sz="8" w:space="24" w:color="FFFFFF"/>
        <w:right w:val="single" w:sz="8" w:space="24" w:color="FFFFFF"/>
      </w:pgBorders>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7" w:author="Charles Family" w:date="2014-08-14T01:04:00Z" w:initials="CF">
    <w:p w:rsidR="00005255" w:rsidRDefault="00005255">
      <w:pPr>
        <w:pStyle w:val="CommentText"/>
      </w:pPr>
      <w:r>
        <w:rPr>
          <w:rStyle w:val="CommentReference"/>
        </w:rPr>
        <w:annotationRef/>
      </w:r>
      <w:r>
        <w:t>Deleted as this belongs in the competitors notes, not the SMP course description</w:t>
      </w:r>
    </w:p>
  </w:comment>
  <w:comment w:id="48" w:author="smithsh" w:date="2014-09-26T10:33:00Z" w:initials="ss">
    <w:p w:rsidR="00005255" w:rsidRDefault="00005255">
      <w:pPr>
        <w:pStyle w:val="CommentText"/>
      </w:pPr>
      <w:r>
        <w:rPr>
          <w:rStyle w:val="CommentReference"/>
        </w:rPr>
        <w:annotationRef/>
      </w:r>
      <w:r>
        <w:t xml:space="preserve">Chris M, have you got some photos representative of the terrain on the route that I can add in here? Please leave out ass shots </w:t>
      </w:r>
      <w:r>
        <w:sym w:font="Wingdings" w:char="F04A"/>
      </w:r>
      <w:r>
        <w:t>.</w:t>
      </w:r>
    </w:p>
  </w:comment>
  <w:comment w:id="49" w:author="Charles Family" w:date="2014-08-14T01:31:00Z" w:initials="CF">
    <w:p w:rsidR="00005255" w:rsidRDefault="00005255">
      <w:pPr>
        <w:pStyle w:val="CommentText"/>
      </w:pPr>
      <w:r>
        <w:rPr>
          <w:rStyle w:val="CommentReference"/>
        </w:rPr>
        <w:annotationRef/>
      </w:r>
      <w:r>
        <w:t>Crop this and resize so that just the elevation profile is shown – make it consistent with the profiles for the previous days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1209" w:rsidRDefault="00571209">
      <w:r>
        <w:separator/>
      </w:r>
    </w:p>
  </w:endnote>
  <w:endnote w:type="continuationSeparator" w:id="0">
    <w:p w:rsidR="00571209" w:rsidRDefault="005712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otype Sorts">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MyriaMM">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SPARCSans-Light">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5255" w:rsidRDefault="00005255">
    <w:pPr>
      <w:pStyle w:val="Footer"/>
      <w:tabs>
        <w:tab w:val="clear" w:pos="4320"/>
        <w:tab w:val="clear" w:pos="8640"/>
        <w:tab w:val="center" w:pos="5103"/>
        <w:tab w:val="right" w:pos="9781"/>
      </w:tabs>
      <w:rPr>
        <w:rFonts w:ascii="Arial" w:hAnsi="Arial" w:cs="Arial"/>
        <w:sz w:val="16"/>
      </w:rPr>
    </w:pPr>
    <w:r>
      <w:rPr>
        <w:rFonts w:ascii="Arial" w:hAnsi="Arial" w:cs="Arial"/>
        <w:sz w:val="16"/>
      </w:rPr>
      <w:t>_____________________________________________________________________________________________________________</w:t>
    </w:r>
  </w:p>
  <w:p w:rsidR="00005255" w:rsidRPr="00B32DA6" w:rsidRDefault="00005255" w:rsidP="00653095">
    <w:pPr>
      <w:pStyle w:val="Footer"/>
      <w:tabs>
        <w:tab w:val="clear" w:pos="4320"/>
        <w:tab w:val="clear" w:pos="8640"/>
        <w:tab w:val="center" w:pos="5103"/>
        <w:tab w:val="right" w:pos="9781"/>
      </w:tabs>
      <w:rPr>
        <w:rFonts w:ascii="Verdana" w:hAnsi="Verdana" w:cs="Arial"/>
        <w:bCs/>
        <w:sz w:val="16"/>
      </w:rPr>
    </w:pPr>
    <w:r>
      <w:rPr>
        <w:rFonts w:ascii="Verdana" w:hAnsi="Verdana" w:cs="Arial"/>
        <w:bCs/>
        <w:sz w:val="16"/>
      </w:rPr>
      <w:t>Safety</w:t>
    </w:r>
    <w:r w:rsidRPr="00B32DA6">
      <w:rPr>
        <w:rFonts w:ascii="Verdana" w:hAnsi="Verdana" w:cs="Arial"/>
        <w:bCs/>
        <w:sz w:val="16"/>
      </w:rPr>
      <w:t xml:space="preserve"> Management Plan (</w:t>
    </w:r>
    <w:r>
      <w:rPr>
        <w:rFonts w:ascii="Verdana" w:hAnsi="Verdana" w:cs="Arial"/>
        <w:bCs/>
        <w:sz w:val="16"/>
      </w:rPr>
      <w:t>S</w:t>
    </w:r>
    <w:r w:rsidRPr="00B32DA6">
      <w:rPr>
        <w:rFonts w:ascii="Verdana" w:hAnsi="Verdana" w:cs="Arial"/>
        <w:bCs/>
        <w:sz w:val="16"/>
      </w:rPr>
      <w:t xml:space="preserve">MP) </w:t>
    </w:r>
    <w:r>
      <w:rPr>
        <w:rFonts w:ascii="Verdana" w:hAnsi="Verdana" w:cs="Arial"/>
        <w:bCs/>
        <w:sz w:val="16"/>
      </w:rPr>
      <w:t>and Event Plan for 2014 Aorangi Undulator</w:t>
    </w:r>
    <w:r w:rsidRPr="00B32DA6">
      <w:rPr>
        <w:rFonts w:ascii="Verdana" w:hAnsi="Verdana" w:cs="Arial"/>
        <w:bCs/>
        <w:sz w:val="16"/>
      </w:rPr>
      <w:t>.</w:t>
    </w:r>
  </w:p>
  <w:p w:rsidR="00005255" w:rsidRPr="00B32DA6" w:rsidRDefault="00005255" w:rsidP="00653095">
    <w:pPr>
      <w:pStyle w:val="Footer"/>
      <w:tabs>
        <w:tab w:val="clear" w:pos="4320"/>
        <w:tab w:val="clear" w:pos="8640"/>
        <w:tab w:val="center" w:pos="5103"/>
        <w:tab w:val="right" w:pos="9781"/>
      </w:tabs>
      <w:rPr>
        <w:rFonts w:ascii="Verdana" w:hAnsi="Verdana" w:cs="Arial"/>
        <w:sz w:val="16"/>
      </w:rPr>
    </w:pPr>
    <w:r w:rsidRPr="00B32DA6">
      <w:rPr>
        <w:rFonts w:ascii="Verdana" w:hAnsi="Verdana" w:cs="Arial"/>
        <w:bCs/>
        <w:sz w:val="16"/>
      </w:rPr>
      <w:tab/>
    </w:r>
    <w:r>
      <w:rPr>
        <w:rFonts w:ascii="Verdana" w:hAnsi="Verdana" w:cs="Arial"/>
        <w:bCs/>
        <w:sz w:val="16"/>
      </w:rPr>
      <w:tab/>
    </w:r>
    <w:r w:rsidRPr="00B32DA6">
      <w:rPr>
        <w:rFonts w:ascii="Verdana" w:hAnsi="Verdana" w:cs="Arial"/>
        <w:sz w:val="16"/>
      </w:rPr>
      <w:t xml:space="preserve">Page </w:t>
    </w:r>
    <w:r w:rsidRPr="00B32DA6">
      <w:rPr>
        <w:rFonts w:ascii="Verdana" w:hAnsi="Verdana" w:cs="Arial"/>
        <w:sz w:val="16"/>
      </w:rPr>
      <w:fldChar w:fldCharType="begin"/>
    </w:r>
    <w:r w:rsidRPr="00B32DA6">
      <w:rPr>
        <w:rFonts w:ascii="Verdana" w:hAnsi="Verdana" w:cs="Arial"/>
        <w:sz w:val="16"/>
      </w:rPr>
      <w:instrText xml:space="preserve"> PAGE   \* MERGEFORMAT </w:instrText>
    </w:r>
    <w:r w:rsidRPr="00B32DA6">
      <w:rPr>
        <w:rFonts w:ascii="Verdana" w:hAnsi="Verdana" w:cs="Arial"/>
        <w:sz w:val="16"/>
      </w:rPr>
      <w:fldChar w:fldCharType="separate"/>
    </w:r>
    <w:r w:rsidR="009C7E3E">
      <w:rPr>
        <w:rFonts w:ascii="Verdana" w:hAnsi="Verdana" w:cs="Arial"/>
        <w:noProof/>
        <w:sz w:val="16"/>
      </w:rPr>
      <w:t>13</w:t>
    </w:r>
    <w:r w:rsidRPr="00B32DA6">
      <w:rPr>
        <w:rFonts w:ascii="Verdana" w:hAnsi="Verdana" w:cs="Arial"/>
        <w:sz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1209" w:rsidRDefault="00571209">
      <w:r>
        <w:separator/>
      </w:r>
    </w:p>
  </w:footnote>
  <w:footnote w:type="continuationSeparator" w:id="0">
    <w:p w:rsidR="00571209" w:rsidRDefault="0057120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5255" w:rsidRPr="00D95032" w:rsidRDefault="00005255" w:rsidP="00D95032">
    <w:pPr>
      <w:pStyle w:val="Header"/>
      <w:tabs>
        <w:tab w:val="clear" w:pos="4320"/>
        <w:tab w:val="center" w:pos="4962"/>
      </w:tabs>
      <w:rPr>
        <w:rFonts w:ascii="Verdana" w:hAnsi="Verdana"/>
        <w:sz w:val="16"/>
        <w:szCs w:val="16"/>
      </w:rPr>
    </w:pPr>
    <w:r>
      <w:rPr>
        <w:rFonts w:ascii="Verdana" w:hAnsi="Verdana"/>
        <w:sz w:val="16"/>
        <w:szCs w:val="16"/>
      </w:rPr>
      <w:tab/>
    </w:r>
    <w:r>
      <w:rPr>
        <w:rFonts w:ascii="Verdana" w:hAnsi="Verdana" w:cs="Arial"/>
        <w:b/>
        <w:sz w:val="16"/>
        <w:szCs w:val="16"/>
      </w:rPr>
      <w:t>Safety Management</w:t>
    </w:r>
    <w:r w:rsidRPr="00B32DA6">
      <w:rPr>
        <w:rFonts w:ascii="Verdana" w:hAnsi="Verdana" w:cs="Arial"/>
        <w:b/>
        <w:sz w:val="16"/>
        <w:szCs w:val="16"/>
      </w:rPr>
      <w:t xml:space="preserve"> </w:t>
    </w:r>
    <w:r>
      <w:rPr>
        <w:rFonts w:ascii="Verdana" w:hAnsi="Verdana" w:cs="Arial"/>
        <w:b/>
        <w:sz w:val="16"/>
        <w:szCs w:val="16"/>
      </w:rPr>
      <w:t xml:space="preserve">Plan </w:t>
    </w:r>
    <w:r w:rsidRPr="00B32DA6">
      <w:rPr>
        <w:rFonts w:ascii="Verdana" w:hAnsi="Verdana" w:cs="Arial"/>
        <w:b/>
        <w:sz w:val="16"/>
        <w:szCs w:val="16"/>
      </w:rPr>
      <w:t>(</w:t>
    </w:r>
    <w:r>
      <w:rPr>
        <w:rFonts w:ascii="Verdana" w:hAnsi="Verdana" w:cs="Arial"/>
        <w:b/>
        <w:sz w:val="16"/>
        <w:szCs w:val="16"/>
      </w:rPr>
      <w:t>S</w:t>
    </w:r>
    <w:r w:rsidRPr="00B32DA6">
      <w:rPr>
        <w:rFonts w:ascii="Verdana" w:hAnsi="Verdana" w:cs="Arial"/>
        <w:b/>
        <w:sz w:val="16"/>
        <w:szCs w:val="16"/>
      </w:rPr>
      <w:t xml:space="preserve">MP) </w:t>
    </w:r>
    <w:r>
      <w:rPr>
        <w:rFonts w:ascii="Verdana" w:hAnsi="Verdana" w:cs="Arial"/>
        <w:b/>
        <w:sz w:val="16"/>
        <w:szCs w:val="16"/>
      </w:rPr>
      <w:t xml:space="preserve">and Event Plan </w:t>
    </w:r>
    <w:r w:rsidRPr="00B32DA6">
      <w:rPr>
        <w:rFonts w:ascii="Verdana" w:hAnsi="Verdana" w:cs="Arial"/>
        <w:b/>
        <w:sz w:val="16"/>
        <w:szCs w:val="16"/>
      </w:rPr>
      <w:t xml:space="preserve">for </w:t>
    </w:r>
    <w:r>
      <w:rPr>
        <w:rFonts w:ascii="Verdana" w:hAnsi="Verdana" w:cs="Arial"/>
        <w:b/>
        <w:sz w:val="16"/>
        <w:szCs w:val="16"/>
      </w:rPr>
      <w:t>2014 Aorangi Undulator</w:t>
    </w:r>
  </w:p>
  <w:p w:rsidR="00005255" w:rsidRPr="00B32DA6" w:rsidRDefault="00005255">
    <w:pPr>
      <w:pStyle w:val="Header"/>
      <w:tabs>
        <w:tab w:val="clear" w:pos="4320"/>
        <w:tab w:val="center" w:pos="4962"/>
      </w:tabs>
      <w:rPr>
        <w:rFonts w:ascii="Verdana" w:hAnsi="Verdana" w:cs="Arial"/>
        <w:b/>
        <w:sz w:val="16"/>
        <w:szCs w:val="16"/>
      </w:rPr>
    </w:pPr>
    <w:r w:rsidRPr="00B32DA6">
      <w:rPr>
        <w:rFonts w:ascii="Verdana" w:hAnsi="Verdana" w:cs="Arial"/>
        <w:b/>
        <w:sz w:val="16"/>
        <w:szCs w:val="16"/>
      </w:rPr>
      <w:tab/>
      <w:t xml:space="preserve">Version </w:t>
    </w:r>
    <w:r>
      <w:rPr>
        <w:rFonts w:ascii="Verdana" w:hAnsi="Verdana" w:cs="Arial"/>
        <w:b/>
        <w:sz w:val="16"/>
        <w:szCs w:val="16"/>
      </w:rPr>
      <w:t>2.0</w:t>
    </w:r>
    <w:r w:rsidRPr="00B32DA6">
      <w:rPr>
        <w:rFonts w:ascii="Verdana" w:hAnsi="Verdana" w:cs="Arial"/>
        <w:b/>
        <w:sz w:val="16"/>
        <w:szCs w:val="16"/>
      </w:rPr>
      <w:t xml:space="preserve"> </w:t>
    </w:r>
  </w:p>
  <w:p w:rsidR="00005255" w:rsidRDefault="00005255">
    <w:pPr>
      <w:pStyle w:val="Header"/>
      <w:tabs>
        <w:tab w:val="clear" w:pos="4320"/>
        <w:tab w:val="center" w:pos="4962"/>
      </w:tabs>
      <w:rPr>
        <w:rFonts w:ascii="Arial" w:hAnsi="Arial" w:cs="Arial"/>
        <w:b/>
        <w:sz w:val="16"/>
      </w:rPr>
    </w:pPr>
    <w:r>
      <w:rPr>
        <w:rFonts w:ascii="Arial" w:hAnsi="Arial" w:cs="Arial"/>
        <w:b/>
        <w:sz w:val="16"/>
      </w:rPr>
      <w:t>_____________________________________________________________________________________________________________</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3462F4"/>
    <w:multiLevelType w:val="hybridMultilevel"/>
    <w:tmpl w:val="C766367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nsid w:val="16AA2A47"/>
    <w:multiLevelType w:val="hybridMultilevel"/>
    <w:tmpl w:val="5DB44634"/>
    <w:lvl w:ilvl="0" w:tplc="14090005">
      <w:start w:val="1"/>
      <w:numFmt w:val="bullet"/>
      <w:lvlText w:val=""/>
      <w:lvlJc w:val="left"/>
      <w:pPr>
        <w:ind w:left="3456" w:hanging="360"/>
      </w:pPr>
      <w:rPr>
        <w:rFonts w:ascii="Wingdings" w:hAnsi="Wingdings" w:hint="default"/>
      </w:rPr>
    </w:lvl>
    <w:lvl w:ilvl="1" w:tplc="14090003" w:tentative="1">
      <w:start w:val="1"/>
      <w:numFmt w:val="bullet"/>
      <w:lvlText w:val="o"/>
      <w:lvlJc w:val="left"/>
      <w:pPr>
        <w:ind w:left="4176" w:hanging="360"/>
      </w:pPr>
      <w:rPr>
        <w:rFonts w:ascii="Courier New" w:hAnsi="Courier New" w:cs="Courier New" w:hint="default"/>
      </w:rPr>
    </w:lvl>
    <w:lvl w:ilvl="2" w:tplc="14090005" w:tentative="1">
      <w:start w:val="1"/>
      <w:numFmt w:val="bullet"/>
      <w:lvlText w:val=""/>
      <w:lvlJc w:val="left"/>
      <w:pPr>
        <w:ind w:left="4896" w:hanging="360"/>
      </w:pPr>
      <w:rPr>
        <w:rFonts w:ascii="Wingdings" w:hAnsi="Wingdings" w:hint="default"/>
      </w:rPr>
    </w:lvl>
    <w:lvl w:ilvl="3" w:tplc="14090001" w:tentative="1">
      <w:start w:val="1"/>
      <w:numFmt w:val="bullet"/>
      <w:lvlText w:val=""/>
      <w:lvlJc w:val="left"/>
      <w:pPr>
        <w:ind w:left="5616" w:hanging="360"/>
      </w:pPr>
      <w:rPr>
        <w:rFonts w:ascii="Symbol" w:hAnsi="Symbol" w:hint="default"/>
      </w:rPr>
    </w:lvl>
    <w:lvl w:ilvl="4" w:tplc="14090003" w:tentative="1">
      <w:start w:val="1"/>
      <w:numFmt w:val="bullet"/>
      <w:lvlText w:val="o"/>
      <w:lvlJc w:val="left"/>
      <w:pPr>
        <w:ind w:left="6336" w:hanging="360"/>
      </w:pPr>
      <w:rPr>
        <w:rFonts w:ascii="Courier New" w:hAnsi="Courier New" w:cs="Courier New" w:hint="default"/>
      </w:rPr>
    </w:lvl>
    <w:lvl w:ilvl="5" w:tplc="14090005" w:tentative="1">
      <w:start w:val="1"/>
      <w:numFmt w:val="bullet"/>
      <w:lvlText w:val=""/>
      <w:lvlJc w:val="left"/>
      <w:pPr>
        <w:ind w:left="7056" w:hanging="360"/>
      </w:pPr>
      <w:rPr>
        <w:rFonts w:ascii="Wingdings" w:hAnsi="Wingdings" w:hint="default"/>
      </w:rPr>
    </w:lvl>
    <w:lvl w:ilvl="6" w:tplc="14090001" w:tentative="1">
      <w:start w:val="1"/>
      <w:numFmt w:val="bullet"/>
      <w:lvlText w:val=""/>
      <w:lvlJc w:val="left"/>
      <w:pPr>
        <w:ind w:left="7776" w:hanging="360"/>
      </w:pPr>
      <w:rPr>
        <w:rFonts w:ascii="Symbol" w:hAnsi="Symbol" w:hint="default"/>
      </w:rPr>
    </w:lvl>
    <w:lvl w:ilvl="7" w:tplc="14090003" w:tentative="1">
      <w:start w:val="1"/>
      <w:numFmt w:val="bullet"/>
      <w:lvlText w:val="o"/>
      <w:lvlJc w:val="left"/>
      <w:pPr>
        <w:ind w:left="8496" w:hanging="360"/>
      </w:pPr>
      <w:rPr>
        <w:rFonts w:ascii="Courier New" w:hAnsi="Courier New" w:cs="Courier New" w:hint="default"/>
      </w:rPr>
    </w:lvl>
    <w:lvl w:ilvl="8" w:tplc="14090005" w:tentative="1">
      <w:start w:val="1"/>
      <w:numFmt w:val="bullet"/>
      <w:lvlText w:val=""/>
      <w:lvlJc w:val="left"/>
      <w:pPr>
        <w:ind w:left="9216" w:hanging="360"/>
      </w:pPr>
      <w:rPr>
        <w:rFonts w:ascii="Wingdings" w:hAnsi="Wingdings" w:hint="default"/>
      </w:rPr>
    </w:lvl>
  </w:abstractNum>
  <w:abstractNum w:abstractNumId="2">
    <w:nsid w:val="18483925"/>
    <w:multiLevelType w:val="hybridMultilevel"/>
    <w:tmpl w:val="1AA482D4"/>
    <w:lvl w:ilvl="0" w:tplc="14090001">
      <w:start w:val="1"/>
      <w:numFmt w:val="bullet"/>
      <w:lvlText w:val=""/>
      <w:lvlJc w:val="left"/>
      <w:pPr>
        <w:ind w:left="4536" w:hanging="360"/>
      </w:pPr>
      <w:rPr>
        <w:rFonts w:ascii="Symbol" w:hAnsi="Symbol" w:hint="default"/>
      </w:rPr>
    </w:lvl>
    <w:lvl w:ilvl="1" w:tplc="14090003" w:tentative="1">
      <w:start w:val="1"/>
      <w:numFmt w:val="bullet"/>
      <w:lvlText w:val="o"/>
      <w:lvlJc w:val="left"/>
      <w:pPr>
        <w:ind w:left="5256" w:hanging="360"/>
      </w:pPr>
      <w:rPr>
        <w:rFonts w:ascii="Courier New" w:hAnsi="Courier New" w:cs="Courier New" w:hint="default"/>
      </w:rPr>
    </w:lvl>
    <w:lvl w:ilvl="2" w:tplc="14090005" w:tentative="1">
      <w:start w:val="1"/>
      <w:numFmt w:val="bullet"/>
      <w:lvlText w:val=""/>
      <w:lvlJc w:val="left"/>
      <w:pPr>
        <w:ind w:left="5976" w:hanging="360"/>
      </w:pPr>
      <w:rPr>
        <w:rFonts w:ascii="Wingdings" w:hAnsi="Wingdings" w:hint="default"/>
      </w:rPr>
    </w:lvl>
    <w:lvl w:ilvl="3" w:tplc="14090001" w:tentative="1">
      <w:start w:val="1"/>
      <w:numFmt w:val="bullet"/>
      <w:lvlText w:val=""/>
      <w:lvlJc w:val="left"/>
      <w:pPr>
        <w:ind w:left="6696" w:hanging="360"/>
      </w:pPr>
      <w:rPr>
        <w:rFonts w:ascii="Symbol" w:hAnsi="Symbol" w:hint="default"/>
      </w:rPr>
    </w:lvl>
    <w:lvl w:ilvl="4" w:tplc="14090003" w:tentative="1">
      <w:start w:val="1"/>
      <w:numFmt w:val="bullet"/>
      <w:lvlText w:val="o"/>
      <w:lvlJc w:val="left"/>
      <w:pPr>
        <w:ind w:left="7416" w:hanging="360"/>
      </w:pPr>
      <w:rPr>
        <w:rFonts w:ascii="Courier New" w:hAnsi="Courier New" w:cs="Courier New" w:hint="default"/>
      </w:rPr>
    </w:lvl>
    <w:lvl w:ilvl="5" w:tplc="14090005" w:tentative="1">
      <w:start w:val="1"/>
      <w:numFmt w:val="bullet"/>
      <w:lvlText w:val=""/>
      <w:lvlJc w:val="left"/>
      <w:pPr>
        <w:ind w:left="8136" w:hanging="360"/>
      </w:pPr>
      <w:rPr>
        <w:rFonts w:ascii="Wingdings" w:hAnsi="Wingdings" w:hint="default"/>
      </w:rPr>
    </w:lvl>
    <w:lvl w:ilvl="6" w:tplc="14090001" w:tentative="1">
      <w:start w:val="1"/>
      <w:numFmt w:val="bullet"/>
      <w:lvlText w:val=""/>
      <w:lvlJc w:val="left"/>
      <w:pPr>
        <w:ind w:left="8856" w:hanging="360"/>
      </w:pPr>
      <w:rPr>
        <w:rFonts w:ascii="Symbol" w:hAnsi="Symbol" w:hint="default"/>
      </w:rPr>
    </w:lvl>
    <w:lvl w:ilvl="7" w:tplc="14090003" w:tentative="1">
      <w:start w:val="1"/>
      <w:numFmt w:val="bullet"/>
      <w:lvlText w:val="o"/>
      <w:lvlJc w:val="left"/>
      <w:pPr>
        <w:ind w:left="9576" w:hanging="360"/>
      </w:pPr>
      <w:rPr>
        <w:rFonts w:ascii="Courier New" w:hAnsi="Courier New" w:cs="Courier New" w:hint="default"/>
      </w:rPr>
    </w:lvl>
    <w:lvl w:ilvl="8" w:tplc="14090005" w:tentative="1">
      <w:start w:val="1"/>
      <w:numFmt w:val="bullet"/>
      <w:lvlText w:val=""/>
      <w:lvlJc w:val="left"/>
      <w:pPr>
        <w:ind w:left="10296" w:hanging="360"/>
      </w:pPr>
      <w:rPr>
        <w:rFonts w:ascii="Wingdings" w:hAnsi="Wingdings" w:hint="default"/>
      </w:rPr>
    </w:lvl>
  </w:abstractNum>
  <w:abstractNum w:abstractNumId="3">
    <w:nsid w:val="20C72AEF"/>
    <w:multiLevelType w:val="multilevel"/>
    <w:tmpl w:val="D6E8FF72"/>
    <w:lvl w:ilvl="0">
      <w:start w:val="1"/>
      <w:numFmt w:val="decimal"/>
      <w:lvlText w:val="%1."/>
      <w:lvlJc w:val="left"/>
      <w:pPr>
        <w:tabs>
          <w:tab w:val="num" w:pos="720"/>
        </w:tabs>
        <w:ind w:left="720" w:hanging="360"/>
      </w:pPr>
      <w:rPr>
        <w:rFonts w:hint="default"/>
      </w:rPr>
    </w:lvl>
    <w:lvl w:ilvl="1">
      <w:start w:val="1"/>
      <w:numFmt w:val="decimal"/>
      <w:pStyle w:val="Heading2"/>
      <w:isLgl/>
      <w:lvlText w:val="%1.%2"/>
      <w:lvlJc w:val="left"/>
      <w:pPr>
        <w:tabs>
          <w:tab w:val="num" w:pos="3456"/>
        </w:tabs>
        <w:ind w:left="3456" w:hanging="360"/>
      </w:pPr>
      <w:rPr>
        <w:rFonts w:hint="default"/>
      </w:rPr>
    </w:lvl>
    <w:lvl w:ilvl="2">
      <w:start w:val="1"/>
      <w:numFmt w:val="decimal"/>
      <w:isLgl/>
      <w:lvlText w:val="%1.%2.%3"/>
      <w:lvlJc w:val="left"/>
      <w:pPr>
        <w:tabs>
          <w:tab w:val="num" w:pos="6552"/>
        </w:tabs>
        <w:ind w:left="6552" w:hanging="720"/>
      </w:pPr>
      <w:rPr>
        <w:rFonts w:hint="default"/>
      </w:rPr>
    </w:lvl>
    <w:lvl w:ilvl="3">
      <w:start w:val="1"/>
      <w:numFmt w:val="decimal"/>
      <w:isLgl/>
      <w:lvlText w:val="%1.%2.%3.%4"/>
      <w:lvlJc w:val="left"/>
      <w:pPr>
        <w:tabs>
          <w:tab w:val="num" w:pos="9288"/>
        </w:tabs>
        <w:ind w:left="9288" w:hanging="720"/>
      </w:pPr>
      <w:rPr>
        <w:rFonts w:hint="default"/>
      </w:rPr>
    </w:lvl>
    <w:lvl w:ilvl="4">
      <w:start w:val="1"/>
      <w:numFmt w:val="decimal"/>
      <w:isLgl/>
      <w:lvlText w:val="%1.%2.%3.%4.%5"/>
      <w:lvlJc w:val="left"/>
      <w:pPr>
        <w:tabs>
          <w:tab w:val="num" w:pos="12024"/>
        </w:tabs>
        <w:ind w:left="12024" w:hanging="720"/>
      </w:pPr>
      <w:rPr>
        <w:rFonts w:hint="default"/>
      </w:rPr>
    </w:lvl>
    <w:lvl w:ilvl="5">
      <w:start w:val="1"/>
      <w:numFmt w:val="decimal"/>
      <w:isLgl/>
      <w:lvlText w:val="%1.%2.%3.%4.%5.%6"/>
      <w:lvlJc w:val="left"/>
      <w:pPr>
        <w:tabs>
          <w:tab w:val="num" w:pos="15120"/>
        </w:tabs>
        <w:ind w:left="15120" w:hanging="1080"/>
      </w:pPr>
      <w:rPr>
        <w:rFonts w:hint="default"/>
      </w:rPr>
    </w:lvl>
    <w:lvl w:ilvl="6">
      <w:start w:val="1"/>
      <w:numFmt w:val="decimal"/>
      <w:isLgl/>
      <w:lvlText w:val="%1.%2.%3.%4.%5.%6.%7"/>
      <w:lvlJc w:val="left"/>
      <w:pPr>
        <w:tabs>
          <w:tab w:val="num" w:pos="17856"/>
        </w:tabs>
        <w:ind w:left="17856" w:hanging="1080"/>
      </w:pPr>
      <w:rPr>
        <w:rFonts w:hint="default"/>
      </w:rPr>
    </w:lvl>
    <w:lvl w:ilvl="7">
      <w:start w:val="1"/>
      <w:numFmt w:val="decimal"/>
      <w:isLgl/>
      <w:lvlText w:val="%1.%2.%3.%4.%5.%6.%7.%8"/>
      <w:lvlJc w:val="left"/>
      <w:pPr>
        <w:tabs>
          <w:tab w:val="num" w:pos="20592"/>
        </w:tabs>
        <w:ind w:left="20592" w:hanging="1080"/>
      </w:pPr>
      <w:rPr>
        <w:rFonts w:hint="default"/>
      </w:rPr>
    </w:lvl>
    <w:lvl w:ilvl="8">
      <w:start w:val="1"/>
      <w:numFmt w:val="decimal"/>
      <w:isLgl/>
      <w:lvlText w:val="%1.%2.%3.%4.%5.%6.%7.%8.%9"/>
      <w:lvlJc w:val="left"/>
      <w:pPr>
        <w:tabs>
          <w:tab w:val="num" w:pos="23688"/>
        </w:tabs>
        <w:ind w:left="23688" w:hanging="1440"/>
      </w:pPr>
      <w:rPr>
        <w:rFonts w:hint="default"/>
      </w:rPr>
    </w:lvl>
  </w:abstractNum>
  <w:abstractNum w:abstractNumId="4">
    <w:nsid w:val="21770C91"/>
    <w:multiLevelType w:val="hybridMultilevel"/>
    <w:tmpl w:val="9378E82E"/>
    <w:lvl w:ilvl="0" w:tplc="14090005">
      <w:start w:val="1"/>
      <w:numFmt w:val="bullet"/>
      <w:lvlText w:val=""/>
      <w:lvlJc w:val="left"/>
      <w:pPr>
        <w:ind w:left="3816" w:hanging="360"/>
      </w:pPr>
      <w:rPr>
        <w:rFonts w:ascii="Wingdings" w:hAnsi="Wingdings" w:hint="default"/>
      </w:rPr>
    </w:lvl>
    <w:lvl w:ilvl="1" w:tplc="14090003" w:tentative="1">
      <w:start w:val="1"/>
      <w:numFmt w:val="bullet"/>
      <w:lvlText w:val="o"/>
      <w:lvlJc w:val="left"/>
      <w:pPr>
        <w:ind w:left="4536" w:hanging="360"/>
      </w:pPr>
      <w:rPr>
        <w:rFonts w:ascii="Courier New" w:hAnsi="Courier New" w:cs="Courier New" w:hint="default"/>
      </w:rPr>
    </w:lvl>
    <w:lvl w:ilvl="2" w:tplc="14090005" w:tentative="1">
      <w:start w:val="1"/>
      <w:numFmt w:val="bullet"/>
      <w:lvlText w:val=""/>
      <w:lvlJc w:val="left"/>
      <w:pPr>
        <w:ind w:left="5256" w:hanging="360"/>
      </w:pPr>
      <w:rPr>
        <w:rFonts w:ascii="Wingdings" w:hAnsi="Wingdings" w:hint="default"/>
      </w:rPr>
    </w:lvl>
    <w:lvl w:ilvl="3" w:tplc="14090001" w:tentative="1">
      <w:start w:val="1"/>
      <w:numFmt w:val="bullet"/>
      <w:lvlText w:val=""/>
      <w:lvlJc w:val="left"/>
      <w:pPr>
        <w:ind w:left="5976" w:hanging="360"/>
      </w:pPr>
      <w:rPr>
        <w:rFonts w:ascii="Symbol" w:hAnsi="Symbol" w:hint="default"/>
      </w:rPr>
    </w:lvl>
    <w:lvl w:ilvl="4" w:tplc="14090003" w:tentative="1">
      <w:start w:val="1"/>
      <w:numFmt w:val="bullet"/>
      <w:lvlText w:val="o"/>
      <w:lvlJc w:val="left"/>
      <w:pPr>
        <w:ind w:left="6696" w:hanging="360"/>
      </w:pPr>
      <w:rPr>
        <w:rFonts w:ascii="Courier New" w:hAnsi="Courier New" w:cs="Courier New" w:hint="default"/>
      </w:rPr>
    </w:lvl>
    <w:lvl w:ilvl="5" w:tplc="14090005" w:tentative="1">
      <w:start w:val="1"/>
      <w:numFmt w:val="bullet"/>
      <w:lvlText w:val=""/>
      <w:lvlJc w:val="left"/>
      <w:pPr>
        <w:ind w:left="7416" w:hanging="360"/>
      </w:pPr>
      <w:rPr>
        <w:rFonts w:ascii="Wingdings" w:hAnsi="Wingdings" w:hint="default"/>
      </w:rPr>
    </w:lvl>
    <w:lvl w:ilvl="6" w:tplc="14090001" w:tentative="1">
      <w:start w:val="1"/>
      <w:numFmt w:val="bullet"/>
      <w:lvlText w:val=""/>
      <w:lvlJc w:val="left"/>
      <w:pPr>
        <w:ind w:left="8136" w:hanging="360"/>
      </w:pPr>
      <w:rPr>
        <w:rFonts w:ascii="Symbol" w:hAnsi="Symbol" w:hint="default"/>
      </w:rPr>
    </w:lvl>
    <w:lvl w:ilvl="7" w:tplc="14090003" w:tentative="1">
      <w:start w:val="1"/>
      <w:numFmt w:val="bullet"/>
      <w:lvlText w:val="o"/>
      <w:lvlJc w:val="left"/>
      <w:pPr>
        <w:ind w:left="8856" w:hanging="360"/>
      </w:pPr>
      <w:rPr>
        <w:rFonts w:ascii="Courier New" w:hAnsi="Courier New" w:cs="Courier New" w:hint="default"/>
      </w:rPr>
    </w:lvl>
    <w:lvl w:ilvl="8" w:tplc="14090005" w:tentative="1">
      <w:start w:val="1"/>
      <w:numFmt w:val="bullet"/>
      <w:lvlText w:val=""/>
      <w:lvlJc w:val="left"/>
      <w:pPr>
        <w:ind w:left="9576" w:hanging="360"/>
      </w:pPr>
      <w:rPr>
        <w:rFonts w:ascii="Wingdings" w:hAnsi="Wingdings" w:hint="default"/>
      </w:rPr>
    </w:lvl>
  </w:abstractNum>
  <w:abstractNum w:abstractNumId="5">
    <w:nsid w:val="23083173"/>
    <w:multiLevelType w:val="hybridMultilevel"/>
    <w:tmpl w:val="729A0560"/>
    <w:lvl w:ilvl="0" w:tplc="08090001">
      <w:start w:val="1"/>
      <w:numFmt w:val="bullet"/>
      <w:lvlText w:val=""/>
      <w:lvlJc w:val="left"/>
      <w:pPr>
        <w:ind w:left="3816" w:hanging="360"/>
      </w:pPr>
      <w:rPr>
        <w:rFonts w:ascii="Symbol" w:hAnsi="Symbol" w:hint="default"/>
      </w:rPr>
    </w:lvl>
    <w:lvl w:ilvl="1" w:tplc="08090003">
      <w:start w:val="1"/>
      <w:numFmt w:val="bullet"/>
      <w:lvlText w:val="o"/>
      <w:lvlJc w:val="left"/>
      <w:pPr>
        <w:ind w:left="4536" w:hanging="360"/>
      </w:pPr>
      <w:rPr>
        <w:rFonts w:ascii="Courier New" w:hAnsi="Courier New" w:cs="Courier New" w:hint="default"/>
      </w:rPr>
    </w:lvl>
    <w:lvl w:ilvl="2" w:tplc="08090005" w:tentative="1">
      <w:start w:val="1"/>
      <w:numFmt w:val="bullet"/>
      <w:lvlText w:val=""/>
      <w:lvlJc w:val="left"/>
      <w:pPr>
        <w:ind w:left="5256" w:hanging="360"/>
      </w:pPr>
      <w:rPr>
        <w:rFonts w:ascii="Wingdings" w:hAnsi="Wingdings" w:hint="default"/>
      </w:rPr>
    </w:lvl>
    <w:lvl w:ilvl="3" w:tplc="08090001" w:tentative="1">
      <w:start w:val="1"/>
      <w:numFmt w:val="bullet"/>
      <w:lvlText w:val=""/>
      <w:lvlJc w:val="left"/>
      <w:pPr>
        <w:ind w:left="5976" w:hanging="360"/>
      </w:pPr>
      <w:rPr>
        <w:rFonts w:ascii="Symbol" w:hAnsi="Symbol" w:hint="default"/>
      </w:rPr>
    </w:lvl>
    <w:lvl w:ilvl="4" w:tplc="08090003" w:tentative="1">
      <w:start w:val="1"/>
      <w:numFmt w:val="bullet"/>
      <w:lvlText w:val="o"/>
      <w:lvlJc w:val="left"/>
      <w:pPr>
        <w:ind w:left="6696" w:hanging="360"/>
      </w:pPr>
      <w:rPr>
        <w:rFonts w:ascii="Courier New" w:hAnsi="Courier New" w:cs="Courier New" w:hint="default"/>
      </w:rPr>
    </w:lvl>
    <w:lvl w:ilvl="5" w:tplc="08090005" w:tentative="1">
      <w:start w:val="1"/>
      <w:numFmt w:val="bullet"/>
      <w:lvlText w:val=""/>
      <w:lvlJc w:val="left"/>
      <w:pPr>
        <w:ind w:left="7416" w:hanging="360"/>
      </w:pPr>
      <w:rPr>
        <w:rFonts w:ascii="Wingdings" w:hAnsi="Wingdings" w:hint="default"/>
      </w:rPr>
    </w:lvl>
    <w:lvl w:ilvl="6" w:tplc="08090001" w:tentative="1">
      <w:start w:val="1"/>
      <w:numFmt w:val="bullet"/>
      <w:lvlText w:val=""/>
      <w:lvlJc w:val="left"/>
      <w:pPr>
        <w:ind w:left="8136" w:hanging="360"/>
      </w:pPr>
      <w:rPr>
        <w:rFonts w:ascii="Symbol" w:hAnsi="Symbol" w:hint="default"/>
      </w:rPr>
    </w:lvl>
    <w:lvl w:ilvl="7" w:tplc="08090003" w:tentative="1">
      <w:start w:val="1"/>
      <w:numFmt w:val="bullet"/>
      <w:lvlText w:val="o"/>
      <w:lvlJc w:val="left"/>
      <w:pPr>
        <w:ind w:left="8856" w:hanging="360"/>
      </w:pPr>
      <w:rPr>
        <w:rFonts w:ascii="Courier New" w:hAnsi="Courier New" w:cs="Courier New" w:hint="default"/>
      </w:rPr>
    </w:lvl>
    <w:lvl w:ilvl="8" w:tplc="08090005" w:tentative="1">
      <w:start w:val="1"/>
      <w:numFmt w:val="bullet"/>
      <w:lvlText w:val=""/>
      <w:lvlJc w:val="left"/>
      <w:pPr>
        <w:ind w:left="9576" w:hanging="360"/>
      </w:pPr>
      <w:rPr>
        <w:rFonts w:ascii="Wingdings" w:hAnsi="Wingdings" w:hint="default"/>
      </w:rPr>
    </w:lvl>
  </w:abstractNum>
  <w:abstractNum w:abstractNumId="6">
    <w:nsid w:val="27BE65CB"/>
    <w:multiLevelType w:val="hybridMultilevel"/>
    <w:tmpl w:val="E25C938A"/>
    <w:lvl w:ilvl="0" w:tplc="14090005">
      <w:start w:val="1"/>
      <w:numFmt w:val="bullet"/>
      <w:lvlText w:val=""/>
      <w:lvlJc w:val="left"/>
      <w:pPr>
        <w:ind w:left="3456" w:hanging="360"/>
      </w:pPr>
      <w:rPr>
        <w:rFonts w:ascii="Wingdings" w:hAnsi="Wingdings" w:hint="default"/>
      </w:rPr>
    </w:lvl>
    <w:lvl w:ilvl="1" w:tplc="14090003" w:tentative="1">
      <w:start w:val="1"/>
      <w:numFmt w:val="bullet"/>
      <w:lvlText w:val="o"/>
      <w:lvlJc w:val="left"/>
      <w:pPr>
        <w:ind w:left="4176" w:hanging="360"/>
      </w:pPr>
      <w:rPr>
        <w:rFonts w:ascii="Courier New" w:hAnsi="Courier New" w:cs="Courier New" w:hint="default"/>
      </w:rPr>
    </w:lvl>
    <w:lvl w:ilvl="2" w:tplc="14090005" w:tentative="1">
      <w:start w:val="1"/>
      <w:numFmt w:val="bullet"/>
      <w:lvlText w:val=""/>
      <w:lvlJc w:val="left"/>
      <w:pPr>
        <w:ind w:left="4896" w:hanging="360"/>
      </w:pPr>
      <w:rPr>
        <w:rFonts w:ascii="Wingdings" w:hAnsi="Wingdings" w:hint="default"/>
      </w:rPr>
    </w:lvl>
    <w:lvl w:ilvl="3" w:tplc="14090001" w:tentative="1">
      <w:start w:val="1"/>
      <w:numFmt w:val="bullet"/>
      <w:lvlText w:val=""/>
      <w:lvlJc w:val="left"/>
      <w:pPr>
        <w:ind w:left="5616" w:hanging="360"/>
      </w:pPr>
      <w:rPr>
        <w:rFonts w:ascii="Symbol" w:hAnsi="Symbol" w:hint="default"/>
      </w:rPr>
    </w:lvl>
    <w:lvl w:ilvl="4" w:tplc="14090003" w:tentative="1">
      <w:start w:val="1"/>
      <w:numFmt w:val="bullet"/>
      <w:lvlText w:val="o"/>
      <w:lvlJc w:val="left"/>
      <w:pPr>
        <w:ind w:left="6336" w:hanging="360"/>
      </w:pPr>
      <w:rPr>
        <w:rFonts w:ascii="Courier New" w:hAnsi="Courier New" w:cs="Courier New" w:hint="default"/>
      </w:rPr>
    </w:lvl>
    <w:lvl w:ilvl="5" w:tplc="14090005" w:tentative="1">
      <w:start w:val="1"/>
      <w:numFmt w:val="bullet"/>
      <w:lvlText w:val=""/>
      <w:lvlJc w:val="left"/>
      <w:pPr>
        <w:ind w:left="7056" w:hanging="360"/>
      </w:pPr>
      <w:rPr>
        <w:rFonts w:ascii="Wingdings" w:hAnsi="Wingdings" w:hint="default"/>
      </w:rPr>
    </w:lvl>
    <w:lvl w:ilvl="6" w:tplc="14090001" w:tentative="1">
      <w:start w:val="1"/>
      <w:numFmt w:val="bullet"/>
      <w:lvlText w:val=""/>
      <w:lvlJc w:val="left"/>
      <w:pPr>
        <w:ind w:left="7776" w:hanging="360"/>
      </w:pPr>
      <w:rPr>
        <w:rFonts w:ascii="Symbol" w:hAnsi="Symbol" w:hint="default"/>
      </w:rPr>
    </w:lvl>
    <w:lvl w:ilvl="7" w:tplc="14090003" w:tentative="1">
      <w:start w:val="1"/>
      <w:numFmt w:val="bullet"/>
      <w:lvlText w:val="o"/>
      <w:lvlJc w:val="left"/>
      <w:pPr>
        <w:ind w:left="8496" w:hanging="360"/>
      </w:pPr>
      <w:rPr>
        <w:rFonts w:ascii="Courier New" w:hAnsi="Courier New" w:cs="Courier New" w:hint="default"/>
      </w:rPr>
    </w:lvl>
    <w:lvl w:ilvl="8" w:tplc="14090005" w:tentative="1">
      <w:start w:val="1"/>
      <w:numFmt w:val="bullet"/>
      <w:lvlText w:val=""/>
      <w:lvlJc w:val="left"/>
      <w:pPr>
        <w:ind w:left="9216" w:hanging="360"/>
      </w:pPr>
      <w:rPr>
        <w:rFonts w:ascii="Wingdings" w:hAnsi="Wingdings" w:hint="default"/>
      </w:rPr>
    </w:lvl>
  </w:abstractNum>
  <w:abstractNum w:abstractNumId="7">
    <w:nsid w:val="2A2452A4"/>
    <w:multiLevelType w:val="hybridMultilevel"/>
    <w:tmpl w:val="501CB752"/>
    <w:lvl w:ilvl="0" w:tplc="14090001">
      <w:start w:val="1"/>
      <w:numFmt w:val="bullet"/>
      <w:lvlText w:val=""/>
      <w:lvlJc w:val="left"/>
      <w:pPr>
        <w:tabs>
          <w:tab w:val="num" w:pos="360"/>
        </w:tabs>
        <w:ind w:left="360" w:hanging="360"/>
      </w:pPr>
      <w:rPr>
        <w:rFonts w:ascii="Symbol" w:hAnsi="Symbol" w:hint="default"/>
      </w:rPr>
    </w:lvl>
    <w:lvl w:ilvl="1" w:tplc="14090003" w:tentative="1">
      <w:start w:val="1"/>
      <w:numFmt w:val="bullet"/>
      <w:lvlText w:val="o"/>
      <w:lvlJc w:val="left"/>
      <w:pPr>
        <w:tabs>
          <w:tab w:val="num" w:pos="1080"/>
        </w:tabs>
        <w:ind w:left="1080" w:hanging="360"/>
      </w:pPr>
      <w:rPr>
        <w:rFonts w:ascii="Courier New" w:hAnsi="Courier New" w:cs="Courier New" w:hint="default"/>
      </w:rPr>
    </w:lvl>
    <w:lvl w:ilvl="2" w:tplc="14090005" w:tentative="1">
      <w:start w:val="1"/>
      <w:numFmt w:val="bullet"/>
      <w:lvlText w:val=""/>
      <w:lvlJc w:val="left"/>
      <w:pPr>
        <w:tabs>
          <w:tab w:val="num" w:pos="1800"/>
        </w:tabs>
        <w:ind w:left="1800" w:hanging="360"/>
      </w:pPr>
      <w:rPr>
        <w:rFonts w:ascii="Wingdings" w:hAnsi="Wingdings" w:hint="default"/>
      </w:rPr>
    </w:lvl>
    <w:lvl w:ilvl="3" w:tplc="14090001" w:tentative="1">
      <w:start w:val="1"/>
      <w:numFmt w:val="bullet"/>
      <w:lvlText w:val=""/>
      <w:lvlJc w:val="left"/>
      <w:pPr>
        <w:tabs>
          <w:tab w:val="num" w:pos="2520"/>
        </w:tabs>
        <w:ind w:left="2520" w:hanging="360"/>
      </w:pPr>
      <w:rPr>
        <w:rFonts w:ascii="Symbol" w:hAnsi="Symbol" w:hint="default"/>
      </w:rPr>
    </w:lvl>
    <w:lvl w:ilvl="4" w:tplc="14090003" w:tentative="1">
      <w:start w:val="1"/>
      <w:numFmt w:val="bullet"/>
      <w:lvlText w:val="o"/>
      <w:lvlJc w:val="left"/>
      <w:pPr>
        <w:tabs>
          <w:tab w:val="num" w:pos="3240"/>
        </w:tabs>
        <w:ind w:left="3240" w:hanging="360"/>
      </w:pPr>
      <w:rPr>
        <w:rFonts w:ascii="Courier New" w:hAnsi="Courier New" w:cs="Courier New" w:hint="default"/>
      </w:rPr>
    </w:lvl>
    <w:lvl w:ilvl="5" w:tplc="14090005" w:tentative="1">
      <w:start w:val="1"/>
      <w:numFmt w:val="bullet"/>
      <w:lvlText w:val=""/>
      <w:lvlJc w:val="left"/>
      <w:pPr>
        <w:tabs>
          <w:tab w:val="num" w:pos="3960"/>
        </w:tabs>
        <w:ind w:left="3960" w:hanging="360"/>
      </w:pPr>
      <w:rPr>
        <w:rFonts w:ascii="Wingdings" w:hAnsi="Wingdings" w:hint="default"/>
      </w:rPr>
    </w:lvl>
    <w:lvl w:ilvl="6" w:tplc="14090001" w:tentative="1">
      <w:start w:val="1"/>
      <w:numFmt w:val="bullet"/>
      <w:lvlText w:val=""/>
      <w:lvlJc w:val="left"/>
      <w:pPr>
        <w:tabs>
          <w:tab w:val="num" w:pos="4680"/>
        </w:tabs>
        <w:ind w:left="4680" w:hanging="360"/>
      </w:pPr>
      <w:rPr>
        <w:rFonts w:ascii="Symbol" w:hAnsi="Symbol" w:hint="default"/>
      </w:rPr>
    </w:lvl>
    <w:lvl w:ilvl="7" w:tplc="14090003" w:tentative="1">
      <w:start w:val="1"/>
      <w:numFmt w:val="bullet"/>
      <w:lvlText w:val="o"/>
      <w:lvlJc w:val="left"/>
      <w:pPr>
        <w:tabs>
          <w:tab w:val="num" w:pos="5400"/>
        </w:tabs>
        <w:ind w:left="5400" w:hanging="360"/>
      </w:pPr>
      <w:rPr>
        <w:rFonts w:ascii="Courier New" w:hAnsi="Courier New" w:cs="Courier New" w:hint="default"/>
      </w:rPr>
    </w:lvl>
    <w:lvl w:ilvl="8" w:tplc="14090005" w:tentative="1">
      <w:start w:val="1"/>
      <w:numFmt w:val="bullet"/>
      <w:lvlText w:val=""/>
      <w:lvlJc w:val="left"/>
      <w:pPr>
        <w:tabs>
          <w:tab w:val="num" w:pos="6120"/>
        </w:tabs>
        <w:ind w:left="6120" w:hanging="360"/>
      </w:pPr>
      <w:rPr>
        <w:rFonts w:ascii="Wingdings" w:hAnsi="Wingdings" w:hint="default"/>
      </w:rPr>
    </w:lvl>
  </w:abstractNum>
  <w:abstractNum w:abstractNumId="8">
    <w:nsid w:val="2E273757"/>
    <w:multiLevelType w:val="singleLevel"/>
    <w:tmpl w:val="F3ACA228"/>
    <w:lvl w:ilvl="0">
      <w:start w:val="1"/>
      <w:numFmt w:val="bullet"/>
      <w:pStyle w:val="CGJustifiedBullets"/>
      <w:lvlText w:val=""/>
      <w:lvlJc w:val="left"/>
      <w:pPr>
        <w:tabs>
          <w:tab w:val="num" w:pos="1800"/>
        </w:tabs>
        <w:ind w:left="1800" w:hanging="360"/>
      </w:pPr>
      <w:rPr>
        <w:rFonts w:ascii="Monotype Sorts" w:hAnsi="Monotype Sorts" w:hint="default"/>
      </w:rPr>
    </w:lvl>
  </w:abstractNum>
  <w:abstractNum w:abstractNumId="9">
    <w:nsid w:val="2F0A4E8C"/>
    <w:multiLevelType w:val="hybridMultilevel"/>
    <w:tmpl w:val="25105F8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0">
    <w:nsid w:val="3658002B"/>
    <w:multiLevelType w:val="hybridMultilevel"/>
    <w:tmpl w:val="25105F82"/>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1">
    <w:nsid w:val="3C2F10CA"/>
    <w:multiLevelType w:val="singleLevel"/>
    <w:tmpl w:val="05E2E9C8"/>
    <w:lvl w:ilvl="0">
      <w:start w:val="1"/>
      <w:numFmt w:val="bullet"/>
      <w:pStyle w:val="CGBullet1"/>
      <w:lvlText w:val=""/>
      <w:lvlJc w:val="left"/>
      <w:pPr>
        <w:tabs>
          <w:tab w:val="num" w:pos="3427"/>
        </w:tabs>
        <w:ind w:left="3240" w:hanging="173"/>
      </w:pPr>
      <w:rPr>
        <w:rFonts w:ascii="Monotype Sorts" w:hAnsi="Monotype Sorts" w:hint="default"/>
      </w:rPr>
    </w:lvl>
  </w:abstractNum>
  <w:abstractNum w:abstractNumId="12">
    <w:nsid w:val="3D053A01"/>
    <w:multiLevelType w:val="singleLevel"/>
    <w:tmpl w:val="41467446"/>
    <w:lvl w:ilvl="0">
      <w:start w:val="1"/>
      <w:numFmt w:val="bullet"/>
      <w:pStyle w:val="CGBullet2"/>
      <w:lvlText w:val=""/>
      <w:lvlJc w:val="left"/>
      <w:pPr>
        <w:tabs>
          <w:tab w:val="num" w:pos="360"/>
        </w:tabs>
        <w:ind w:left="360" w:hanging="360"/>
      </w:pPr>
      <w:rPr>
        <w:rFonts w:ascii="Monotype Sorts" w:hAnsi="Monotype Sorts" w:hint="default"/>
      </w:rPr>
    </w:lvl>
  </w:abstractNum>
  <w:abstractNum w:abstractNumId="13">
    <w:nsid w:val="3EC967D3"/>
    <w:multiLevelType w:val="hybridMultilevel"/>
    <w:tmpl w:val="B1164A0E"/>
    <w:lvl w:ilvl="0" w:tplc="14090001">
      <w:start w:val="1"/>
      <w:numFmt w:val="bullet"/>
      <w:lvlText w:val=""/>
      <w:lvlJc w:val="left"/>
      <w:pPr>
        <w:tabs>
          <w:tab w:val="num" w:pos="360"/>
        </w:tabs>
        <w:ind w:left="360" w:hanging="360"/>
      </w:pPr>
      <w:rPr>
        <w:rFonts w:ascii="Symbol" w:hAnsi="Symbol" w:hint="default"/>
      </w:rPr>
    </w:lvl>
    <w:lvl w:ilvl="1" w:tplc="14090003">
      <w:start w:val="1"/>
      <w:numFmt w:val="bullet"/>
      <w:lvlText w:val="o"/>
      <w:lvlJc w:val="left"/>
      <w:pPr>
        <w:tabs>
          <w:tab w:val="num" w:pos="1080"/>
        </w:tabs>
        <w:ind w:left="1080" w:hanging="360"/>
      </w:pPr>
      <w:rPr>
        <w:rFonts w:ascii="Courier New" w:hAnsi="Courier New" w:cs="Courier New" w:hint="default"/>
      </w:rPr>
    </w:lvl>
    <w:lvl w:ilvl="2" w:tplc="14090001">
      <w:start w:val="1"/>
      <w:numFmt w:val="bullet"/>
      <w:lvlText w:val=""/>
      <w:lvlJc w:val="left"/>
      <w:pPr>
        <w:tabs>
          <w:tab w:val="num" w:pos="1800"/>
        </w:tabs>
        <w:ind w:left="1800" w:hanging="360"/>
      </w:pPr>
      <w:rPr>
        <w:rFonts w:ascii="Symbol" w:hAnsi="Symbol" w:hint="default"/>
      </w:rPr>
    </w:lvl>
    <w:lvl w:ilvl="3" w:tplc="14090001" w:tentative="1">
      <w:start w:val="1"/>
      <w:numFmt w:val="bullet"/>
      <w:lvlText w:val=""/>
      <w:lvlJc w:val="left"/>
      <w:pPr>
        <w:tabs>
          <w:tab w:val="num" w:pos="2520"/>
        </w:tabs>
        <w:ind w:left="2520" w:hanging="360"/>
      </w:pPr>
      <w:rPr>
        <w:rFonts w:ascii="Symbol" w:hAnsi="Symbol" w:hint="default"/>
      </w:rPr>
    </w:lvl>
    <w:lvl w:ilvl="4" w:tplc="14090003" w:tentative="1">
      <w:start w:val="1"/>
      <w:numFmt w:val="bullet"/>
      <w:lvlText w:val="o"/>
      <w:lvlJc w:val="left"/>
      <w:pPr>
        <w:tabs>
          <w:tab w:val="num" w:pos="3240"/>
        </w:tabs>
        <w:ind w:left="3240" w:hanging="360"/>
      </w:pPr>
      <w:rPr>
        <w:rFonts w:ascii="Courier New" w:hAnsi="Courier New" w:cs="Courier New" w:hint="default"/>
      </w:rPr>
    </w:lvl>
    <w:lvl w:ilvl="5" w:tplc="14090005" w:tentative="1">
      <w:start w:val="1"/>
      <w:numFmt w:val="bullet"/>
      <w:lvlText w:val=""/>
      <w:lvlJc w:val="left"/>
      <w:pPr>
        <w:tabs>
          <w:tab w:val="num" w:pos="3960"/>
        </w:tabs>
        <w:ind w:left="3960" w:hanging="360"/>
      </w:pPr>
      <w:rPr>
        <w:rFonts w:ascii="Wingdings" w:hAnsi="Wingdings" w:hint="default"/>
      </w:rPr>
    </w:lvl>
    <w:lvl w:ilvl="6" w:tplc="14090001" w:tentative="1">
      <w:start w:val="1"/>
      <w:numFmt w:val="bullet"/>
      <w:lvlText w:val=""/>
      <w:lvlJc w:val="left"/>
      <w:pPr>
        <w:tabs>
          <w:tab w:val="num" w:pos="4680"/>
        </w:tabs>
        <w:ind w:left="4680" w:hanging="360"/>
      </w:pPr>
      <w:rPr>
        <w:rFonts w:ascii="Symbol" w:hAnsi="Symbol" w:hint="default"/>
      </w:rPr>
    </w:lvl>
    <w:lvl w:ilvl="7" w:tplc="14090003" w:tentative="1">
      <w:start w:val="1"/>
      <w:numFmt w:val="bullet"/>
      <w:lvlText w:val="o"/>
      <w:lvlJc w:val="left"/>
      <w:pPr>
        <w:tabs>
          <w:tab w:val="num" w:pos="5400"/>
        </w:tabs>
        <w:ind w:left="5400" w:hanging="360"/>
      </w:pPr>
      <w:rPr>
        <w:rFonts w:ascii="Courier New" w:hAnsi="Courier New" w:cs="Courier New" w:hint="default"/>
      </w:rPr>
    </w:lvl>
    <w:lvl w:ilvl="8" w:tplc="14090005" w:tentative="1">
      <w:start w:val="1"/>
      <w:numFmt w:val="bullet"/>
      <w:lvlText w:val=""/>
      <w:lvlJc w:val="left"/>
      <w:pPr>
        <w:tabs>
          <w:tab w:val="num" w:pos="6120"/>
        </w:tabs>
        <w:ind w:left="6120" w:hanging="360"/>
      </w:pPr>
      <w:rPr>
        <w:rFonts w:ascii="Wingdings" w:hAnsi="Wingdings" w:hint="default"/>
      </w:rPr>
    </w:lvl>
  </w:abstractNum>
  <w:abstractNum w:abstractNumId="14">
    <w:nsid w:val="49E758FF"/>
    <w:multiLevelType w:val="hybridMultilevel"/>
    <w:tmpl w:val="EBBAF822"/>
    <w:lvl w:ilvl="0" w:tplc="08090001">
      <w:start w:val="1"/>
      <w:numFmt w:val="bullet"/>
      <w:lvlText w:val=""/>
      <w:lvlJc w:val="left"/>
      <w:pPr>
        <w:ind w:left="3816" w:hanging="360"/>
      </w:pPr>
      <w:rPr>
        <w:rFonts w:ascii="Symbol" w:hAnsi="Symbol" w:hint="default"/>
      </w:rPr>
    </w:lvl>
    <w:lvl w:ilvl="1" w:tplc="08090003" w:tentative="1">
      <w:start w:val="1"/>
      <w:numFmt w:val="bullet"/>
      <w:lvlText w:val="o"/>
      <w:lvlJc w:val="left"/>
      <w:pPr>
        <w:ind w:left="4536" w:hanging="360"/>
      </w:pPr>
      <w:rPr>
        <w:rFonts w:ascii="Courier New" w:hAnsi="Courier New" w:cs="Courier New" w:hint="default"/>
      </w:rPr>
    </w:lvl>
    <w:lvl w:ilvl="2" w:tplc="08090005" w:tentative="1">
      <w:start w:val="1"/>
      <w:numFmt w:val="bullet"/>
      <w:lvlText w:val=""/>
      <w:lvlJc w:val="left"/>
      <w:pPr>
        <w:ind w:left="5256" w:hanging="360"/>
      </w:pPr>
      <w:rPr>
        <w:rFonts w:ascii="Wingdings" w:hAnsi="Wingdings" w:hint="default"/>
      </w:rPr>
    </w:lvl>
    <w:lvl w:ilvl="3" w:tplc="08090001" w:tentative="1">
      <w:start w:val="1"/>
      <w:numFmt w:val="bullet"/>
      <w:lvlText w:val=""/>
      <w:lvlJc w:val="left"/>
      <w:pPr>
        <w:ind w:left="5976" w:hanging="360"/>
      </w:pPr>
      <w:rPr>
        <w:rFonts w:ascii="Symbol" w:hAnsi="Symbol" w:hint="default"/>
      </w:rPr>
    </w:lvl>
    <w:lvl w:ilvl="4" w:tplc="08090003" w:tentative="1">
      <w:start w:val="1"/>
      <w:numFmt w:val="bullet"/>
      <w:lvlText w:val="o"/>
      <w:lvlJc w:val="left"/>
      <w:pPr>
        <w:ind w:left="6696" w:hanging="360"/>
      </w:pPr>
      <w:rPr>
        <w:rFonts w:ascii="Courier New" w:hAnsi="Courier New" w:cs="Courier New" w:hint="default"/>
      </w:rPr>
    </w:lvl>
    <w:lvl w:ilvl="5" w:tplc="08090005" w:tentative="1">
      <w:start w:val="1"/>
      <w:numFmt w:val="bullet"/>
      <w:lvlText w:val=""/>
      <w:lvlJc w:val="left"/>
      <w:pPr>
        <w:ind w:left="7416" w:hanging="360"/>
      </w:pPr>
      <w:rPr>
        <w:rFonts w:ascii="Wingdings" w:hAnsi="Wingdings" w:hint="default"/>
      </w:rPr>
    </w:lvl>
    <w:lvl w:ilvl="6" w:tplc="08090001" w:tentative="1">
      <w:start w:val="1"/>
      <w:numFmt w:val="bullet"/>
      <w:lvlText w:val=""/>
      <w:lvlJc w:val="left"/>
      <w:pPr>
        <w:ind w:left="8136" w:hanging="360"/>
      </w:pPr>
      <w:rPr>
        <w:rFonts w:ascii="Symbol" w:hAnsi="Symbol" w:hint="default"/>
      </w:rPr>
    </w:lvl>
    <w:lvl w:ilvl="7" w:tplc="08090003" w:tentative="1">
      <w:start w:val="1"/>
      <w:numFmt w:val="bullet"/>
      <w:lvlText w:val="o"/>
      <w:lvlJc w:val="left"/>
      <w:pPr>
        <w:ind w:left="8856" w:hanging="360"/>
      </w:pPr>
      <w:rPr>
        <w:rFonts w:ascii="Courier New" w:hAnsi="Courier New" w:cs="Courier New" w:hint="default"/>
      </w:rPr>
    </w:lvl>
    <w:lvl w:ilvl="8" w:tplc="08090005" w:tentative="1">
      <w:start w:val="1"/>
      <w:numFmt w:val="bullet"/>
      <w:lvlText w:val=""/>
      <w:lvlJc w:val="left"/>
      <w:pPr>
        <w:ind w:left="9576" w:hanging="360"/>
      </w:pPr>
      <w:rPr>
        <w:rFonts w:ascii="Wingdings" w:hAnsi="Wingdings" w:hint="default"/>
      </w:rPr>
    </w:lvl>
  </w:abstractNum>
  <w:abstractNum w:abstractNumId="15">
    <w:nsid w:val="4D2F4D00"/>
    <w:multiLevelType w:val="hybridMultilevel"/>
    <w:tmpl w:val="7AE05F6C"/>
    <w:lvl w:ilvl="0" w:tplc="14090001">
      <w:start w:val="1"/>
      <w:numFmt w:val="bullet"/>
      <w:lvlText w:val=""/>
      <w:lvlJc w:val="left"/>
      <w:pPr>
        <w:ind w:left="3816" w:hanging="360"/>
      </w:pPr>
      <w:rPr>
        <w:rFonts w:ascii="Symbol" w:hAnsi="Symbol" w:hint="default"/>
      </w:rPr>
    </w:lvl>
    <w:lvl w:ilvl="1" w:tplc="14090003" w:tentative="1">
      <w:start w:val="1"/>
      <w:numFmt w:val="bullet"/>
      <w:lvlText w:val="o"/>
      <w:lvlJc w:val="left"/>
      <w:pPr>
        <w:ind w:left="4536" w:hanging="360"/>
      </w:pPr>
      <w:rPr>
        <w:rFonts w:ascii="Courier New" w:hAnsi="Courier New" w:cs="Courier New" w:hint="default"/>
      </w:rPr>
    </w:lvl>
    <w:lvl w:ilvl="2" w:tplc="14090005" w:tentative="1">
      <w:start w:val="1"/>
      <w:numFmt w:val="bullet"/>
      <w:lvlText w:val=""/>
      <w:lvlJc w:val="left"/>
      <w:pPr>
        <w:ind w:left="5256" w:hanging="360"/>
      </w:pPr>
      <w:rPr>
        <w:rFonts w:ascii="Wingdings" w:hAnsi="Wingdings" w:hint="default"/>
      </w:rPr>
    </w:lvl>
    <w:lvl w:ilvl="3" w:tplc="14090001" w:tentative="1">
      <w:start w:val="1"/>
      <w:numFmt w:val="bullet"/>
      <w:lvlText w:val=""/>
      <w:lvlJc w:val="left"/>
      <w:pPr>
        <w:ind w:left="5976" w:hanging="360"/>
      </w:pPr>
      <w:rPr>
        <w:rFonts w:ascii="Symbol" w:hAnsi="Symbol" w:hint="default"/>
      </w:rPr>
    </w:lvl>
    <w:lvl w:ilvl="4" w:tplc="14090003" w:tentative="1">
      <w:start w:val="1"/>
      <w:numFmt w:val="bullet"/>
      <w:lvlText w:val="o"/>
      <w:lvlJc w:val="left"/>
      <w:pPr>
        <w:ind w:left="6696" w:hanging="360"/>
      </w:pPr>
      <w:rPr>
        <w:rFonts w:ascii="Courier New" w:hAnsi="Courier New" w:cs="Courier New" w:hint="default"/>
      </w:rPr>
    </w:lvl>
    <w:lvl w:ilvl="5" w:tplc="14090005" w:tentative="1">
      <w:start w:val="1"/>
      <w:numFmt w:val="bullet"/>
      <w:lvlText w:val=""/>
      <w:lvlJc w:val="left"/>
      <w:pPr>
        <w:ind w:left="7416" w:hanging="360"/>
      </w:pPr>
      <w:rPr>
        <w:rFonts w:ascii="Wingdings" w:hAnsi="Wingdings" w:hint="default"/>
      </w:rPr>
    </w:lvl>
    <w:lvl w:ilvl="6" w:tplc="14090001" w:tentative="1">
      <w:start w:val="1"/>
      <w:numFmt w:val="bullet"/>
      <w:lvlText w:val=""/>
      <w:lvlJc w:val="left"/>
      <w:pPr>
        <w:ind w:left="8136" w:hanging="360"/>
      </w:pPr>
      <w:rPr>
        <w:rFonts w:ascii="Symbol" w:hAnsi="Symbol" w:hint="default"/>
      </w:rPr>
    </w:lvl>
    <w:lvl w:ilvl="7" w:tplc="14090003" w:tentative="1">
      <w:start w:val="1"/>
      <w:numFmt w:val="bullet"/>
      <w:lvlText w:val="o"/>
      <w:lvlJc w:val="left"/>
      <w:pPr>
        <w:ind w:left="8856" w:hanging="360"/>
      </w:pPr>
      <w:rPr>
        <w:rFonts w:ascii="Courier New" w:hAnsi="Courier New" w:cs="Courier New" w:hint="default"/>
      </w:rPr>
    </w:lvl>
    <w:lvl w:ilvl="8" w:tplc="14090005" w:tentative="1">
      <w:start w:val="1"/>
      <w:numFmt w:val="bullet"/>
      <w:lvlText w:val=""/>
      <w:lvlJc w:val="left"/>
      <w:pPr>
        <w:ind w:left="9576" w:hanging="360"/>
      </w:pPr>
      <w:rPr>
        <w:rFonts w:ascii="Wingdings" w:hAnsi="Wingdings" w:hint="default"/>
      </w:rPr>
    </w:lvl>
  </w:abstractNum>
  <w:abstractNum w:abstractNumId="16">
    <w:nsid w:val="553D3A16"/>
    <w:multiLevelType w:val="hybridMultilevel"/>
    <w:tmpl w:val="F93C09BA"/>
    <w:lvl w:ilvl="0" w:tplc="04090005">
      <w:start w:val="1"/>
      <w:numFmt w:val="bullet"/>
      <w:lvlText w:val=""/>
      <w:lvlJc w:val="left"/>
      <w:pPr>
        <w:tabs>
          <w:tab w:val="num" w:pos="3456"/>
        </w:tabs>
        <w:ind w:left="3456" w:hanging="360"/>
      </w:pPr>
      <w:rPr>
        <w:rFonts w:ascii="Wingdings" w:hAnsi="Wingdings" w:hint="default"/>
      </w:rPr>
    </w:lvl>
    <w:lvl w:ilvl="1" w:tplc="04090003">
      <w:start w:val="1"/>
      <w:numFmt w:val="bullet"/>
      <w:lvlText w:val="o"/>
      <w:lvlJc w:val="left"/>
      <w:pPr>
        <w:tabs>
          <w:tab w:val="num" w:pos="4176"/>
        </w:tabs>
        <w:ind w:left="4176" w:hanging="360"/>
      </w:pPr>
      <w:rPr>
        <w:rFonts w:ascii="Courier New" w:hAnsi="Courier New" w:hint="default"/>
      </w:rPr>
    </w:lvl>
    <w:lvl w:ilvl="2" w:tplc="04090005">
      <w:start w:val="1"/>
      <w:numFmt w:val="bullet"/>
      <w:lvlText w:val=""/>
      <w:lvlJc w:val="left"/>
      <w:pPr>
        <w:tabs>
          <w:tab w:val="num" w:pos="4896"/>
        </w:tabs>
        <w:ind w:left="4896" w:hanging="360"/>
      </w:pPr>
      <w:rPr>
        <w:rFonts w:ascii="Wingdings" w:hAnsi="Wingdings" w:hint="default"/>
      </w:rPr>
    </w:lvl>
    <w:lvl w:ilvl="3" w:tplc="04090001" w:tentative="1">
      <w:start w:val="1"/>
      <w:numFmt w:val="bullet"/>
      <w:lvlText w:val=""/>
      <w:lvlJc w:val="left"/>
      <w:pPr>
        <w:tabs>
          <w:tab w:val="num" w:pos="5616"/>
        </w:tabs>
        <w:ind w:left="5616" w:hanging="360"/>
      </w:pPr>
      <w:rPr>
        <w:rFonts w:ascii="Symbol" w:hAnsi="Symbol" w:hint="default"/>
      </w:rPr>
    </w:lvl>
    <w:lvl w:ilvl="4" w:tplc="04090003" w:tentative="1">
      <w:start w:val="1"/>
      <w:numFmt w:val="bullet"/>
      <w:lvlText w:val="o"/>
      <w:lvlJc w:val="left"/>
      <w:pPr>
        <w:tabs>
          <w:tab w:val="num" w:pos="6336"/>
        </w:tabs>
        <w:ind w:left="6336" w:hanging="360"/>
      </w:pPr>
      <w:rPr>
        <w:rFonts w:ascii="Courier New" w:hAnsi="Courier New" w:hint="default"/>
      </w:rPr>
    </w:lvl>
    <w:lvl w:ilvl="5" w:tplc="04090005" w:tentative="1">
      <w:start w:val="1"/>
      <w:numFmt w:val="bullet"/>
      <w:lvlText w:val=""/>
      <w:lvlJc w:val="left"/>
      <w:pPr>
        <w:tabs>
          <w:tab w:val="num" w:pos="7056"/>
        </w:tabs>
        <w:ind w:left="7056" w:hanging="360"/>
      </w:pPr>
      <w:rPr>
        <w:rFonts w:ascii="Wingdings" w:hAnsi="Wingdings" w:hint="default"/>
      </w:rPr>
    </w:lvl>
    <w:lvl w:ilvl="6" w:tplc="04090001" w:tentative="1">
      <w:start w:val="1"/>
      <w:numFmt w:val="bullet"/>
      <w:lvlText w:val=""/>
      <w:lvlJc w:val="left"/>
      <w:pPr>
        <w:tabs>
          <w:tab w:val="num" w:pos="7776"/>
        </w:tabs>
        <w:ind w:left="7776" w:hanging="360"/>
      </w:pPr>
      <w:rPr>
        <w:rFonts w:ascii="Symbol" w:hAnsi="Symbol" w:hint="default"/>
      </w:rPr>
    </w:lvl>
    <w:lvl w:ilvl="7" w:tplc="04090003" w:tentative="1">
      <w:start w:val="1"/>
      <w:numFmt w:val="bullet"/>
      <w:lvlText w:val="o"/>
      <w:lvlJc w:val="left"/>
      <w:pPr>
        <w:tabs>
          <w:tab w:val="num" w:pos="8496"/>
        </w:tabs>
        <w:ind w:left="8496" w:hanging="360"/>
      </w:pPr>
      <w:rPr>
        <w:rFonts w:ascii="Courier New" w:hAnsi="Courier New" w:hint="default"/>
      </w:rPr>
    </w:lvl>
    <w:lvl w:ilvl="8" w:tplc="04090005" w:tentative="1">
      <w:start w:val="1"/>
      <w:numFmt w:val="bullet"/>
      <w:lvlText w:val=""/>
      <w:lvlJc w:val="left"/>
      <w:pPr>
        <w:tabs>
          <w:tab w:val="num" w:pos="9216"/>
        </w:tabs>
        <w:ind w:left="9216" w:hanging="360"/>
      </w:pPr>
      <w:rPr>
        <w:rFonts w:ascii="Wingdings" w:hAnsi="Wingdings" w:hint="default"/>
      </w:rPr>
    </w:lvl>
  </w:abstractNum>
  <w:abstractNum w:abstractNumId="17">
    <w:nsid w:val="667D16D4"/>
    <w:multiLevelType w:val="hybridMultilevel"/>
    <w:tmpl w:val="0D4ED376"/>
    <w:lvl w:ilvl="0" w:tplc="14090005">
      <w:start w:val="1"/>
      <w:numFmt w:val="bullet"/>
      <w:lvlText w:val=""/>
      <w:lvlJc w:val="left"/>
      <w:pPr>
        <w:ind w:left="3456" w:hanging="360"/>
      </w:pPr>
      <w:rPr>
        <w:rFonts w:ascii="Wingdings" w:hAnsi="Wingdings" w:hint="default"/>
      </w:rPr>
    </w:lvl>
    <w:lvl w:ilvl="1" w:tplc="14090003" w:tentative="1">
      <w:start w:val="1"/>
      <w:numFmt w:val="bullet"/>
      <w:lvlText w:val="o"/>
      <w:lvlJc w:val="left"/>
      <w:pPr>
        <w:ind w:left="4176" w:hanging="360"/>
      </w:pPr>
      <w:rPr>
        <w:rFonts w:ascii="Courier New" w:hAnsi="Courier New" w:cs="Courier New" w:hint="default"/>
      </w:rPr>
    </w:lvl>
    <w:lvl w:ilvl="2" w:tplc="14090005" w:tentative="1">
      <w:start w:val="1"/>
      <w:numFmt w:val="bullet"/>
      <w:lvlText w:val=""/>
      <w:lvlJc w:val="left"/>
      <w:pPr>
        <w:ind w:left="4896" w:hanging="360"/>
      </w:pPr>
      <w:rPr>
        <w:rFonts w:ascii="Wingdings" w:hAnsi="Wingdings" w:hint="default"/>
      </w:rPr>
    </w:lvl>
    <w:lvl w:ilvl="3" w:tplc="14090001" w:tentative="1">
      <w:start w:val="1"/>
      <w:numFmt w:val="bullet"/>
      <w:lvlText w:val=""/>
      <w:lvlJc w:val="left"/>
      <w:pPr>
        <w:ind w:left="5616" w:hanging="360"/>
      </w:pPr>
      <w:rPr>
        <w:rFonts w:ascii="Symbol" w:hAnsi="Symbol" w:hint="default"/>
      </w:rPr>
    </w:lvl>
    <w:lvl w:ilvl="4" w:tplc="14090003" w:tentative="1">
      <w:start w:val="1"/>
      <w:numFmt w:val="bullet"/>
      <w:lvlText w:val="o"/>
      <w:lvlJc w:val="left"/>
      <w:pPr>
        <w:ind w:left="6336" w:hanging="360"/>
      </w:pPr>
      <w:rPr>
        <w:rFonts w:ascii="Courier New" w:hAnsi="Courier New" w:cs="Courier New" w:hint="default"/>
      </w:rPr>
    </w:lvl>
    <w:lvl w:ilvl="5" w:tplc="14090005" w:tentative="1">
      <w:start w:val="1"/>
      <w:numFmt w:val="bullet"/>
      <w:lvlText w:val=""/>
      <w:lvlJc w:val="left"/>
      <w:pPr>
        <w:ind w:left="7056" w:hanging="360"/>
      </w:pPr>
      <w:rPr>
        <w:rFonts w:ascii="Wingdings" w:hAnsi="Wingdings" w:hint="default"/>
      </w:rPr>
    </w:lvl>
    <w:lvl w:ilvl="6" w:tplc="14090001" w:tentative="1">
      <w:start w:val="1"/>
      <w:numFmt w:val="bullet"/>
      <w:lvlText w:val=""/>
      <w:lvlJc w:val="left"/>
      <w:pPr>
        <w:ind w:left="7776" w:hanging="360"/>
      </w:pPr>
      <w:rPr>
        <w:rFonts w:ascii="Symbol" w:hAnsi="Symbol" w:hint="default"/>
      </w:rPr>
    </w:lvl>
    <w:lvl w:ilvl="7" w:tplc="14090003" w:tentative="1">
      <w:start w:val="1"/>
      <w:numFmt w:val="bullet"/>
      <w:lvlText w:val="o"/>
      <w:lvlJc w:val="left"/>
      <w:pPr>
        <w:ind w:left="8496" w:hanging="360"/>
      </w:pPr>
      <w:rPr>
        <w:rFonts w:ascii="Courier New" w:hAnsi="Courier New" w:cs="Courier New" w:hint="default"/>
      </w:rPr>
    </w:lvl>
    <w:lvl w:ilvl="8" w:tplc="14090005" w:tentative="1">
      <w:start w:val="1"/>
      <w:numFmt w:val="bullet"/>
      <w:lvlText w:val=""/>
      <w:lvlJc w:val="left"/>
      <w:pPr>
        <w:ind w:left="9216" w:hanging="360"/>
      </w:pPr>
      <w:rPr>
        <w:rFonts w:ascii="Wingdings" w:hAnsi="Wingdings" w:hint="default"/>
      </w:rPr>
    </w:lvl>
  </w:abstractNum>
  <w:abstractNum w:abstractNumId="18">
    <w:nsid w:val="75E93106"/>
    <w:multiLevelType w:val="hybridMultilevel"/>
    <w:tmpl w:val="ED7C3334"/>
    <w:lvl w:ilvl="0" w:tplc="14090001">
      <w:start w:val="1"/>
      <w:numFmt w:val="bullet"/>
      <w:lvlText w:val=""/>
      <w:lvlJc w:val="left"/>
      <w:pPr>
        <w:tabs>
          <w:tab w:val="num" w:pos="3427"/>
        </w:tabs>
        <w:ind w:left="3427" w:hanging="360"/>
      </w:pPr>
      <w:rPr>
        <w:rFonts w:ascii="Symbol" w:hAnsi="Symbol" w:hint="default"/>
      </w:rPr>
    </w:lvl>
    <w:lvl w:ilvl="1" w:tplc="14090003">
      <w:start w:val="1"/>
      <w:numFmt w:val="bullet"/>
      <w:lvlText w:val="o"/>
      <w:lvlJc w:val="left"/>
      <w:pPr>
        <w:tabs>
          <w:tab w:val="num" w:pos="4147"/>
        </w:tabs>
        <w:ind w:left="4147" w:hanging="360"/>
      </w:pPr>
      <w:rPr>
        <w:rFonts w:ascii="Courier New" w:hAnsi="Courier New" w:cs="Courier New" w:hint="default"/>
      </w:rPr>
    </w:lvl>
    <w:lvl w:ilvl="2" w:tplc="14090005" w:tentative="1">
      <w:start w:val="1"/>
      <w:numFmt w:val="bullet"/>
      <w:lvlText w:val=""/>
      <w:lvlJc w:val="left"/>
      <w:pPr>
        <w:tabs>
          <w:tab w:val="num" w:pos="4867"/>
        </w:tabs>
        <w:ind w:left="4867" w:hanging="360"/>
      </w:pPr>
      <w:rPr>
        <w:rFonts w:ascii="Wingdings" w:hAnsi="Wingdings" w:hint="default"/>
      </w:rPr>
    </w:lvl>
    <w:lvl w:ilvl="3" w:tplc="14090001" w:tentative="1">
      <w:start w:val="1"/>
      <w:numFmt w:val="bullet"/>
      <w:lvlText w:val=""/>
      <w:lvlJc w:val="left"/>
      <w:pPr>
        <w:tabs>
          <w:tab w:val="num" w:pos="5587"/>
        </w:tabs>
        <w:ind w:left="5587" w:hanging="360"/>
      </w:pPr>
      <w:rPr>
        <w:rFonts w:ascii="Symbol" w:hAnsi="Symbol" w:hint="default"/>
      </w:rPr>
    </w:lvl>
    <w:lvl w:ilvl="4" w:tplc="14090003" w:tentative="1">
      <w:start w:val="1"/>
      <w:numFmt w:val="bullet"/>
      <w:lvlText w:val="o"/>
      <w:lvlJc w:val="left"/>
      <w:pPr>
        <w:tabs>
          <w:tab w:val="num" w:pos="6307"/>
        </w:tabs>
        <w:ind w:left="6307" w:hanging="360"/>
      </w:pPr>
      <w:rPr>
        <w:rFonts w:ascii="Courier New" w:hAnsi="Courier New" w:cs="Courier New" w:hint="default"/>
      </w:rPr>
    </w:lvl>
    <w:lvl w:ilvl="5" w:tplc="14090005" w:tentative="1">
      <w:start w:val="1"/>
      <w:numFmt w:val="bullet"/>
      <w:lvlText w:val=""/>
      <w:lvlJc w:val="left"/>
      <w:pPr>
        <w:tabs>
          <w:tab w:val="num" w:pos="7027"/>
        </w:tabs>
        <w:ind w:left="7027" w:hanging="360"/>
      </w:pPr>
      <w:rPr>
        <w:rFonts w:ascii="Wingdings" w:hAnsi="Wingdings" w:hint="default"/>
      </w:rPr>
    </w:lvl>
    <w:lvl w:ilvl="6" w:tplc="14090001" w:tentative="1">
      <w:start w:val="1"/>
      <w:numFmt w:val="bullet"/>
      <w:lvlText w:val=""/>
      <w:lvlJc w:val="left"/>
      <w:pPr>
        <w:tabs>
          <w:tab w:val="num" w:pos="7747"/>
        </w:tabs>
        <w:ind w:left="7747" w:hanging="360"/>
      </w:pPr>
      <w:rPr>
        <w:rFonts w:ascii="Symbol" w:hAnsi="Symbol" w:hint="default"/>
      </w:rPr>
    </w:lvl>
    <w:lvl w:ilvl="7" w:tplc="14090003" w:tentative="1">
      <w:start w:val="1"/>
      <w:numFmt w:val="bullet"/>
      <w:lvlText w:val="o"/>
      <w:lvlJc w:val="left"/>
      <w:pPr>
        <w:tabs>
          <w:tab w:val="num" w:pos="8467"/>
        </w:tabs>
        <w:ind w:left="8467" w:hanging="360"/>
      </w:pPr>
      <w:rPr>
        <w:rFonts w:ascii="Courier New" w:hAnsi="Courier New" w:cs="Courier New" w:hint="default"/>
      </w:rPr>
    </w:lvl>
    <w:lvl w:ilvl="8" w:tplc="14090005" w:tentative="1">
      <w:start w:val="1"/>
      <w:numFmt w:val="bullet"/>
      <w:lvlText w:val=""/>
      <w:lvlJc w:val="left"/>
      <w:pPr>
        <w:tabs>
          <w:tab w:val="num" w:pos="9187"/>
        </w:tabs>
        <w:ind w:left="9187" w:hanging="360"/>
      </w:pPr>
      <w:rPr>
        <w:rFonts w:ascii="Wingdings" w:hAnsi="Wingdings" w:hint="default"/>
      </w:rPr>
    </w:lvl>
  </w:abstractNum>
  <w:abstractNum w:abstractNumId="19">
    <w:nsid w:val="76003BDA"/>
    <w:multiLevelType w:val="hybridMultilevel"/>
    <w:tmpl w:val="C9D0E138"/>
    <w:lvl w:ilvl="0" w:tplc="14090001">
      <w:start w:val="1"/>
      <w:numFmt w:val="bullet"/>
      <w:lvlText w:val=""/>
      <w:lvlJc w:val="left"/>
      <w:pPr>
        <w:tabs>
          <w:tab w:val="num" w:pos="360"/>
        </w:tabs>
        <w:ind w:left="360" w:hanging="360"/>
      </w:pPr>
      <w:rPr>
        <w:rFonts w:ascii="Symbol" w:hAnsi="Symbol" w:hint="default"/>
      </w:rPr>
    </w:lvl>
    <w:lvl w:ilvl="1" w:tplc="14090003" w:tentative="1">
      <w:start w:val="1"/>
      <w:numFmt w:val="bullet"/>
      <w:lvlText w:val="o"/>
      <w:lvlJc w:val="left"/>
      <w:pPr>
        <w:tabs>
          <w:tab w:val="num" w:pos="1080"/>
        </w:tabs>
        <w:ind w:left="1080" w:hanging="360"/>
      </w:pPr>
      <w:rPr>
        <w:rFonts w:ascii="Courier New" w:hAnsi="Courier New" w:cs="Courier New" w:hint="default"/>
      </w:rPr>
    </w:lvl>
    <w:lvl w:ilvl="2" w:tplc="14090005" w:tentative="1">
      <w:start w:val="1"/>
      <w:numFmt w:val="bullet"/>
      <w:lvlText w:val=""/>
      <w:lvlJc w:val="left"/>
      <w:pPr>
        <w:tabs>
          <w:tab w:val="num" w:pos="1800"/>
        </w:tabs>
        <w:ind w:left="1800" w:hanging="360"/>
      </w:pPr>
      <w:rPr>
        <w:rFonts w:ascii="Wingdings" w:hAnsi="Wingdings" w:hint="default"/>
      </w:rPr>
    </w:lvl>
    <w:lvl w:ilvl="3" w:tplc="14090001" w:tentative="1">
      <w:start w:val="1"/>
      <w:numFmt w:val="bullet"/>
      <w:lvlText w:val=""/>
      <w:lvlJc w:val="left"/>
      <w:pPr>
        <w:tabs>
          <w:tab w:val="num" w:pos="2520"/>
        </w:tabs>
        <w:ind w:left="2520" w:hanging="360"/>
      </w:pPr>
      <w:rPr>
        <w:rFonts w:ascii="Symbol" w:hAnsi="Symbol" w:hint="default"/>
      </w:rPr>
    </w:lvl>
    <w:lvl w:ilvl="4" w:tplc="14090003" w:tentative="1">
      <w:start w:val="1"/>
      <w:numFmt w:val="bullet"/>
      <w:lvlText w:val="o"/>
      <w:lvlJc w:val="left"/>
      <w:pPr>
        <w:tabs>
          <w:tab w:val="num" w:pos="3240"/>
        </w:tabs>
        <w:ind w:left="3240" w:hanging="360"/>
      </w:pPr>
      <w:rPr>
        <w:rFonts w:ascii="Courier New" w:hAnsi="Courier New" w:cs="Courier New" w:hint="default"/>
      </w:rPr>
    </w:lvl>
    <w:lvl w:ilvl="5" w:tplc="14090005" w:tentative="1">
      <w:start w:val="1"/>
      <w:numFmt w:val="bullet"/>
      <w:lvlText w:val=""/>
      <w:lvlJc w:val="left"/>
      <w:pPr>
        <w:tabs>
          <w:tab w:val="num" w:pos="3960"/>
        </w:tabs>
        <w:ind w:left="3960" w:hanging="360"/>
      </w:pPr>
      <w:rPr>
        <w:rFonts w:ascii="Wingdings" w:hAnsi="Wingdings" w:hint="default"/>
      </w:rPr>
    </w:lvl>
    <w:lvl w:ilvl="6" w:tplc="14090001" w:tentative="1">
      <w:start w:val="1"/>
      <w:numFmt w:val="bullet"/>
      <w:lvlText w:val=""/>
      <w:lvlJc w:val="left"/>
      <w:pPr>
        <w:tabs>
          <w:tab w:val="num" w:pos="4680"/>
        </w:tabs>
        <w:ind w:left="4680" w:hanging="360"/>
      </w:pPr>
      <w:rPr>
        <w:rFonts w:ascii="Symbol" w:hAnsi="Symbol" w:hint="default"/>
      </w:rPr>
    </w:lvl>
    <w:lvl w:ilvl="7" w:tplc="14090003" w:tentative="1">
      <w:start w:val="1"/>
      <w:numFmt w:val="bullet"/>
      <w:lvlText w:val="o"/>
      <w:lvlJc w:val="left"/>
      <w:pPr>
        <w:tabs>
          <w:tab w:val="num" w:pos="5400"/>
        </w:tabs>
        <w:ind w:left="5400" w:hanging="360"/>
      </w:pPr>
      <w:rPr>
        <w:rFonts w:ascii="Courier New" w:hAnsi="Courier New" w:cs="Courier New" w:hint="default"/>
      </w:rPr>
    </w:lvl>
    <w:lvl w:ilvl="8" w:tplc="14090005" w:tentative="1">
      <w:start w:val="1"/>
      <w:numFmt w:val="bullet"/>
      <w:lvlText w:val=""/>
      <w:lvlJc w:val="left"/>
      <w:pPr>
        <w:tabs>
          <w:tab w:val="num" w:pos="6120"/>
        </w:tabs>
        <w:ind w:left="6120" w:hanging="360"/>
      </w:pPr>
      <w:rPr>
        <w:rFonts w:ascii="Wingdings" w:hAnsi="Wingdings" w:hint="default"/>
      </w:rPr>
    </w:lvl>
  </w:abstractNum>
  <w:num w:numId="1">
    <w:abstractNumId w:val="12"/>
  </w:num>
  <w:num w:numId="2">
    <w:abstractNumId w:val="11"/>
  </w:num>
  <w:num w:numId="3">
    <w:abstractNumId w:val="8"/>
  </w:num>
  <w:num w:numId="4">
    <w:abstractNumId w:val="3"/>
  </w:num>
  <w:num w:numId="5">
    <w:abstractNumId w:val="16"/>
  </w:num>
  <w:num w:numId="6">
    <w:abstractNumId w:val="7"/>
  </w:num>
  <w:num w:numId="7">
    <w:abstractNumId w:val="18"/>
  </w:num>
  <w:num w:numId="8">
    <w:abstractNumId w:val="19"/>
  </w:num>
  <w:num w:numId="9">
    <w:abstractNumId w:val="13"/>
  </w:num>
  <w:num w:numId="10">
    <w:abstractNumId w:val="11"/>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10"/>
  </w:num>
  <w:num w:numId="14">
    <w:abstractNumId w:val="14"/>
  </w:num>
  <w:num w:numId="15">
    <w:abstractNumId w:val="5"/>
  </w:num>
  <w:num w:numId="16">
    <w:abstractNumId w:val="15"/>
  </w:num>
  <w:num w:numId="17">
    <w:abstractNumId w:val="0"/>
  </w:num>
  <w:num w:numId="18">
    <w:abstractNumId w:val="2"/>
  </w:num>
  <w:num w:numId="19">
    <w:abstractNumId w:val="4"/>
  </w:num>
  <w:num w:numId="20">
    <w:abstractNumId w:val="17"/>
  </w:num>
  <w:num w:numId="21">
    <w:abstractNumId w:val="6"/>
  </w:num>
  <w:num w:numId="22">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1"/>
  <w:activeWritingStyle w:appName="MSWord" w:lang="en-NZ" w:vendorID="64" w:dllVersion="131078"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26CF"/>
    <w:rsid w:val="000004B6"/>
    <w:rsid w:val="0000110A"/>
    <w:rsid w:val="00003A01"/>
    <w:rsid w:val="00003C0E"/>
    <w:rsid w:val="00005255"/>
    <w:rsid w:val="00007911"/>
    <w:rsid w:val="00011554"/>
    <w:rsid w:val="00011D80"/>
    <w:rsid w:val="00013227"/>
    <w:rsid w:val="000223CA"/>
    <w:rsid w:val="00022DDD"/>
    <w:rsid w:val="00023EEF"/>
    <w:rsid w:val="00025E4C"/>
    <w:rsid w:val="000358B1"/>
    <w:rsid w:val="00036EBA"/>
    <w:rsid w:val="00037614"/>
    <w:rsid w:val="00037D76"/>
    <w:rsid w:val="00041A5B"/>
    <w:rsid w:val="00043E6C"/>
    <w:rsid w:val="0005291D"/>
    <w:rsid w:val="00054285"/>
    <w:rsid w:val="0005431C"/>
    <w:rsid w:val="000546F5"/>
    <w:rsid w:val="00055162"/>
    <w:rsid w:val="00056163"/>
    <w:rsid w:val="00056FA6"/>
    <w:rsid w:val="0006581F"/>
    <w:rsid w:val="000710C2"/>
    <w:rsid w:val="00071E47"/>
    <w:rsid w:val="000779CB"/>
    <w:rsid w:val="00082A19"/>
    <w:rsid w:val="00082AC8"/>
    <w:rsid w:val="0009209A"/>
    <w:rsid w:val="0009332B"/>
    <w:rsid w:val="000955DA"/>
    <w:rsid w:val="000A1A4F"/>
    <w:rsid w:val="000A2422"/>
    <w:rsid w:val="000A3E3C"/>
    <w:rsid w:val="000A54A4"/>
    <w:rsid w:val="000A66A3"/>
    <w:rsid w:val="000A6D42"/>
    <w:rsid w:val="000A72E7"/>
    <w:rsid w:val="000B00DD"/>
    <w:rsid w:val="000B19F5"/>
    <w:rsid w:val="000B4C4B"/>
    <w:rsid w:val="000B5664"/>
    <w:rsid w:val="000C1F44"/>
    <w:rsid w:val="000C2CAB"/>
    <w:rsid w:val="000C58C3"/>
    <w:rsid w:val="000C713B"/>
    <w:rsid w:val="000D05F9"/>
    <w:rsid w:val="000D1F4B"/>
    <w:rsid w:val="000D504E"/>
    <w:rsid w:val="000E168D"/>
    <w:rsid w:val="000E311D"/>
    <w:rsid w:val="000E4711"/>
    <w:rsid w:val="000E620F"/>
    <w:rsid w:val="000F00D0"/>
    <w:rsid w:val="000F1A18"/>
    <w:rsid w:val="000F4BD0"/>
    <w:rsid w:val="000F508D"/>
    <w:rsid w:val="000F7EA7"/>
    <w:rsid w:val="00101147"/>
    <w:rsid w:val="00103BFE"/>
    <w:rsid w:val="00106292"/>
    <w:rsid w:val="00111AFE"/>
    <w:rsid w:val="00112192"/>
    <w:rsid w:val="0011612A"/>
    <w:rsid w:val="00116FF6"/>
    <w:rsid w:val="00120C09"/>
    <w:rsid w:val="0012231C"/>
    <w:rsid w:val="00124D57"/>
    <w:rsid w:val="001303B5"/>
    <w:rsid w:val="00131429"/>
    <w:rsid w:val="00131F5B"/>
    <w:rsid w:val="0013789B"/>
    <w:rsid w:val="00140425"/>
    <w:rsid w:val="00140FEE"/>
    <w:rsid w:val="00144A96"/>
    <w:rsid w:val="00145D0B"/>
    <w:rsid w:val="0015256E"/>
    <w:rsid w:val="00153705"/>
    <w:rsid w:val="00160F2C"/>
    <w:rsid w:val="001611DF"/>
    <w:rsid w:val="00166E19"/>
    <w:rsid w:val="001727FA"/>
    <w:rsid w:val="00173C00"/>
    <w:rsid w:val="00174218"/>
    <w:rsid w:val="00174584"/>
    <w:rsid w:val="00180518"/>
    <w:rsid w:val="0018122F"/>
    <w:rsid w:val="001833BC"/>
    <w:rsid w:val="00183B5B"/>
    <w:rsid w:val="00186EC0"/>
    <w:rsid w:val="0019432D"/>
    <w:rsid w:val="00194578"/>
    <w:rsid w:val="0019668B"/>
    <w:rsid w:val="001A15BE"/>
    <w:rsid w:val="001A16CA"/>
    <w:rsid w:val="001A5429"/>
    <w:rsid w:val="001B2E66"/>
    <w:rsid w:val="001B3802"/>
    <w:rsid w:val="001C0412"/>
    <w:rsid w:val="001D1CDD"/>
    <w:rsid w:val="001D639A"/>
    <w:rsid w:val="001D65A0"/>
    <w:rsid w:val="001D6C22"/>
    <w:rsid w:val="001E536B"/>
    <w:rsid w:val="001F089A"/>
    <w:rsid w:val="001F0B2F"/>
    <w:rsid w:val="001F599C"/>
    <w:rsid w:val="00201A51"/>
    <w:rsid w:val="002116AE"/>
    <w:rsid w:val="00213170"/>
    <w:rsid w:val="002151A0"/>
    <w:rsid w:val="002210D5"/>
    <w:rsid w:val="0022484B"/>
    <w:rsid w:val="002264E3"/>
    <w:rsid w:val="00227793"/>
    <w:rsid w:val="00230006"/>
    <w:rsid w:val="00231A06"/>
    <w:rsid w:val="0023590B"/>
    <w:rsid w:val="00235C9B"/>
    <w:rsid w:val="0023743E"/>
    <w:rsid w:val="002374C3"/>
    <w:rsid w:val="00242AC5"/>
    <w:rsid w:val="00245DE3"/>
    <w:rsid w:val="002460C0"/>
    <w:rsid w:val="002518E3"/>
    <w:rsid w:val="00253AF3"/>
    <w:rsid w:val="00254A7F"/>
    <w:rsid w:val="00267FDE"/>
    <w:rsid w:val="0027423A"/>
    <w:rsid w:val="00276458"/>
    <w:rsid w:val="00276716"/>
    <w:rsid w:val="00285A4F"/>
    <w:rsid w:val="00287BC6"/>
    <w:rsid w:val="00297A8C"/>
    <w:rsid w:val="002A122C"/>
    <w:rsid w:val="002A2B6A"/>
    <w:rsid w:val="002A52EA"/>
    <w:rsid w:val="002A7372"/>
    <w:rsid w:val="002B18FC"/>
    <w:rsid w:val="002B6FE9"/>
    <w:rsid w:val="002B7769"/>
    <w:rsid w:val="002C5902"/>
    <w:rsid w:val="002C7BDE"/>
    <w:rsid w:val="002D2A28"/>
    <w:rsid w:val="002E2AA6"/>
    <w:rsid w:val="002E56B6"/>
    <w:rsid w:val="002E6E8E"/>
    <w:rsid w:val="002E7B13"/>
    <w:rsid w:val="002F1EEF"/>
    <w:rsid w:val="002F3462"/>
    <w:rsid w:val="002F3517"/>
    <w:rsid w:val="002F3D1B"/>
    <w:rsid w:val="0030660B"/>
    <w:rsid w:val="003103E6"/>
    <w:rsid w:val="00320D0E"/>
    <w:rsid w:val="00323466"/>
    <w:rsid w:val="00330091"/>
    <w:rsid w:val="00330986"/>
    <w:rsid w:val="00330D8D"/>
    <w:rsid w:val="00332F2A"/>
    <w:rsid w:val="003337BC"/>
    <w:rsid w:val="0035079C"/>
    <w:rsid w:val="00351E75"/>
    <w:rsid w:val="00352700"/>
    <w:rsid w:val="0035597E"/>
    <w:rsid w:val="003568D0"/>
    <w:rsid w:val="00363B7F"/>
    <w:rsid w:val="00365CF5"/>
    <w:rsid w:val="00366090"/>
    <w:rsid w:val="00366430"/>
    <w:rsid w:val="0036747F"/>
    <w:rsid w:val="00374249"/>
    <w:rsid w:val="00374DB5"/>
    <w:rsid w:val="00384E25"/>
    <w:rsid w:val="003871FD"/>
    <w:rsid w:val="00397293"/>
    <w:rsid w:val="003A0872"/>
    <w:rsid w:val="003A27DE"/>
    <w:rsid w:val="003A77CF"/>
    <w:rsid w:val="003B209E"/>
    <w:rsid w:val="003B3D31"/>
    <w:rsid w:val="003B4C08"/>
    <w:rsid w:val="003B72A4"/>
    <w:rsid w:val="003B73CC"/>
    <w:rsid w:val="003C07D2"/>
    <w:rsid w:val="003C32A2"/>
    <w:rsid w:val="003C6754"/>
    <w:rsid w:val="003D0EF7"/>
    <w:rsid w:val="003D1A49"/>
    <w:rsid w:val="003D4D94"/>
    <w:rsid w:val="003D7D6C"/>
    <w:rsid w:val="003E323A"/>
    <w:rsid w:val="003E43D6"/>
    <w:rsid w:val="003F58D3"/>
    <w:rsid w:val="003F6D15"/>
    <w:rsid w:val="004015FE"/>
    <w:rsid w:val="00407A06"/>
    <w:rsid w:val="004124FD"/>
    <w:rsid w:val="00413859"/>
    <w:rsid w:val="00416022"/>
    <w:rsid w:val="0042567D"/>
    <w:rsid w:val="00427205"/>
    <w:rsid w:val="00430292"/>
    <w:rsid w:val="00432AB7"/>
    <w:rsid w:val="00434A83"/>
    <w:rsid w:val="00437905"/>
    <w:rsid w:val="00441866"/>
    <w:rsid w:val="00447B8F"/>
    <w:rsid w:val="00447C50"/>
    <w:rsid w:val="0045000E"/>
    <w:rsid w:val="004567E0"/>
    <w:rsid w:val="00456C97"/>
    <w:rsid w:val="004615E7"/>
    <w:rsid w:val="004634D1"/>
    <w:rsid w:val="0046599A"/>
    <w:rsid w:val="00465BDA"/>
    <w:rsid w:val="00474577"/>
    <w:rsid w:val="00475C93"/>
    <w:rsid w:val="0047737F"/>
    <w:rsid w:val="004808FC"/>
    <w:rsid w:val="0048763B"/>
    <w:rsid w:val="004A0C3D"/>
    <w:rsid w:val="004A15C7"/>
    <w:rsid w:val="004A20B4"/>
    <w:rsid w:val="004A436F"/>
    <w:rsid w:val="004A50DF"/>
    <w:rsid w:val="004A707D"/>
    <w:rsid w:val="004A7B30"/>
    <w:rsid w:val="004B1A1D"/>
    <w:rsid w:val="004B3309"/>
    <w:rsid w:val="004B3CC9"/>
    <w:rsid w:val="004B5D01"/>
    <w:rsid w:val="004C01A6"/>
    <w:rsid w:val="004C1E17"/>
    <w:rsid w:val="004C479E"/>
    <w:rsid w:val="004C4910"/>
    <w:rsid w:val="004D16FA"/>
    <w:rsid w:val="004D1A24"/>
    <w:rsid w:val="004D5D07"/>
    <w:rsid w:val="004D63E8"/>
    <w:rsid w:val="004E150B"/>
    <w:rsid w:val="004E4CA9"/>
    <w:rsid w:val="004E66CD"/>
    <w:rsid w:val="004F006A"/>
    <w:rsid w:val="004F1621"/>
    <w:rsid w:val="004F2B82"/>
    <w:rsid w:val="004F4081"/>
    <w:rsid w:val="004F6578"/>
    <w:rsid w:val="004F66DB"/>
    <w:rsid w:val="00503C73"/>
    <w:rsid w:val="0050776E"/>
    <w:rsid w:val="00511AF6"/>
    <w:rsid w:val="005135F3"/>
    <w:rsid w:val="00514230"/>
    <w:rsid w:val="005164F9"/>
    <w:rsid w:val="005209DA"/>
    <w:rsid w:val="00520A66"/>
    <w:rsid w:val="005257C2"/>
    <w:rsid w:val="00525E70"/>
    <w:rsid w:val="00531AF3"/>
    <w:rsid w:val="00531EED"/>
    <w:rsid w:val="00532234"/>
    <w:rsid w:val="00535E87"/>
    <w:rsid w:val="005370A8"/>
    <w:rsid w:val="00541C4C"/>
    <w:rsid w:val="005429EB"/>
    <w:rsid w:val="00542A36"/>
    <w:rsid w:val="00544ED1"/>
    <w:rsid w:val="00546BC0"/>
    <w:rsid w:val="0055060C"/>
    <w:rsid w:val="00552C25"/>
    <w:rsid w:val="00553F22"/>
    <w:rsid w:val="0055676B"/>
    <w:rsid w:val="0056090C"/>
    <w:rsid w:val="0056386A"/>
    <w:rsid w:val="00563992"/>
    <w:rsid w:val="005650CF"/>
    <w:rsid w:val="0057088C"/>
    <w:rsid w:val="00570B28"/>
    <w:rsid w:val="00571209"/>
    <w:rsid w:val="005747B5"/>
    <w:rsid w:val="00574F80"/>
    <w:rsid w:val="00581571"/>
    <w:rsid w:val="0058313A"/>
    <w:rsid w:val="005843F1"/>
    <w:rsid w:val="00586706"/>
    <w:rsid w:val="00594661"/>
    <w:rsid w:val="00596F96"/>
    <w:rsid w:val="005A0312"/>
    <w:rsid w:val="005A12F4"/>
    <w:rsid w:val="005A22EC"/>
    <w:rsid w:val="005A2F9E"/>
    <w:rsid w:val="005A43B3"/>
    <w:rsid w:val="005A7859"/>
    <w:rsid w:val="005B3144"/>
    <w:rsid w:val="005B3611"/>
    <w:rsid w:val="005B65C6"/>
    <w:rsid w:val="005C3823"/>
    <w:rsid w:val="005D6486"/>
    <w:rsid w:val="005D691C"/>
    <w:rsid w:val="005D6CED"/>
    <w:rsid w:val="005D7586"/>
    <w:rsid w:val="005D7F1F"/>
    <w:rsid w:val="005E2CA8"/>
    <w:rsid w:val="005E321D"/>
    <w:rsid w:val="005E48A7"/>
    <w:rsid w:val="005E60D3"/>
    <w:rsid w:val="005E7967"/>
    <w:rsid w:val="005E7EC7"/>
    <w:rsid w:val="005F0DE7"/>
    <w:rsid w:val="006020F0"/>
    <w:rsid w:val="00603334"/>
    <w:rsid w:val="00603442"/>
    <w:rsid w:val="00604D65"/>
    <w:rsid w:val="00605CAB"/>
    <w:rsid w:val="00605E05"/>
    <w:rsid w:val="00610462"/>
    <w:rsid w:val="00613C6A"/>
    <w:rsid w:val="00614362"/>
    <w:rsid w:val="00614521"/>
    <w:rsid w:val="006147C4"/>
    <w:rsid w:val="00617551"/>
    <w:rsid w:val="00622227"/>
    <w:rsid w:val="00623129"/>
    <w:rsid w:val="00624F3D"/>
    <w:rsid w:val="006254EB"/>
    <w:rsid w:val="00631580"/>
    <w:rsid w:val="006322B4"/>
    <w:rsid w:val="00634A5B"/>
    <w:rsid w:val="006370EA"/>
    <w:rsid w:val="006436DC"/>
    <w:rsid w:val="00644199"/>
    <w:rsid w:val="00644BB4"/>
    <w:rsid w:val="00644CD7"/>
    <w:rsid w:val="006477D0"/>
    <w:rsid w:val="0065085A"/>
    <w:rsid w:val="00653095"/>
    <w:rsid w:val="00662406"/>
    <w:rsid w:val="006807E9"/>
    <w:rsid w:val="006824A7"/>
    <w:rsid w:val="00682D1F"/>
    <w:rsid w:val="0069334F"/>
    <w:rsid w:val="00696589"/>
    <w:rsid w:val="00696A12"/>
    <w:rsid w:val="006A26CF"/>
    <w:rsid w:val="006A3786"/>
    <w:rsid w:val="006C3500"/>
    <w:rsid w:val="006C646C"/>
    <w:rsid w:val="006C7F29"/>
    <w:rsid w:val="006D05A0"/>
    <w:rsid w:val="006D1390"/>
    <w:rsid w:val="006D3615"/>
    <w:rsid w:val="006D7144"/>
    <w:rsid w:val="006E1106"/>
    <w:rsid w:val="006E12D9"/>
    <w:rsid w:val="006E62EF"/>
    <w:rsid w:val="006E6CA0"/>
    <w:rsid w:val="006E6CB3"/>
    <w:rsid w:val="006F2312"/>
    <w:rsid w:val="006F5235"/>
    <w:rsid w:val="006F561D"/>
    <w:rsid w:val="006F5EFC"/>
    <w:rsid w:val="00704439"/>
    <w:rsid w:val="00704634"/>
    <w:rsid w:val="00706120"/>
    <w:rsid w:val="00706610"/>
    <w:rsid w:val="007133BE"/>
    <w:rsid w:val="007153A6"/>
    <w:rsid w:val="00721B8D"/>
    <w:rsid w:val="00722E00"/>
    <w:rsid w:val="0072429B"/>
    <w:rsid w:val="00733DCC"/>
    <w:rsid w:val="00734F46"/>
    <w:rsid w:val="00736066"/>
    <w:rsid w:val="00736FAD"/>
    <w:rsid w:val="007406A3"/>
    <w:rsid w:val="007432A6"/>
    <w:rsid w:val="00745FF5"/>
    <w:rsid w:val="00746071"/>
    <w:rsid w:val="00747FD9"/>
    <w:rsid w:val="0075376F"/>
    <w:rsid w:val="0075613F"/>
    <w:rsid w:val="0076282A"/>
    <w:rsid w:val="0076441C"/>
    <w:rsid w:val="00772393"/>
    <w:rsid w:val="0077323E"/>
    <w:rsid w:val="007742A4"/>
    <w:rsid w:val="00784FFF"/>
    <w:rsid w:val="007901A8"/>
    <w:rsid w:val="00790462"/>
    <w:rsid w:val="00792481"/>
    <w:rsid w:val="00792D63"/>
    <w:rsid w:val="00793858"/>
    <w:rsid w:val="007940E9"/>
    <w:rsid w:val="007956A7"/>
    <w:rsid w:val="00795BC3"/>
    <w:rsid w:val="007978E3"/>
    <w:rsid w:val="007A1705"/>
    <w:rsid w:val="007A1993"/>
    <w:rsid w:val="007A67D7"/>
    <w:rsid w:val="007A7255"/>
    <w:rsid w:val="007B38D6"/>
    <w:rsid w:val="007B3F3D"/>
    <w:rsid w:val="007B7BC6"/>
    <w:rsid w:val="007C1B04"/>
    <w:rsid w:val="007C58EC"/>
    <w:rsid w:val="007C63E7"/>
    <w:rsid w:val="007C6EE8"/>
    <w:rsid w:val="007C71E1"/>
    <w:rsid w:val="007D01C4"/>
    <w:rsid w:val="007D179C"/>
    <w:rsid w:val="007D3BC1"/>
    <w:rsid w:val="007D7BD2"/>
    <w:rsid w:val="007E0EB3"/>
    <w:rsid w:val="007E12D2"/>
    <w:rsid w:val="007F1084"/>
    <w:rsid w:val="007F4430"/>
    <w:rsid w:val="008003DF"/>
    <w:rsid w:val="008032C9"/>
    <w:rsid w:val="00803DDF"/>
    <w:rsid w:val="008048C7"/>
    <w:rsid w:val="00815D8E"/>
    <w:rsid w:val="008203BE"/>
    <w:rsid w:val="0082342B"/>
    <w:rsid w:val="008307DF"/>
    <w:rsid w:val="00831D2C"/>
    <w:rsid w:val="00833D1F"/>
    <w:rsid w:val="0083501E"/>
    <w:rsid w:val="0083686C"/>
    <w:rsid w:val="00836CF8"/>
    <w:rsid w:val="0084054E"/>
    <w:rsid w:val="00841354"/>
    <w:rsid w:val="00842D90"/>
    <w:rsid w:val="008435D7"/>
    <w:rsid w:val="0084520F"/>
    <w:rsid w:val="008452BF"/>
    <w:rsid w:val="0084628F"/>
    <w:rsid w:val="0085070A"/>
    <w:rsid w:val="00853111"/>
    <w:rsid w:val="00853420"/>
    <w:rsid w:val="00855AF8"/>
    <w:rsid w:val="0085750E"/>
    <w:rsid w:val="00860703"/>
    <w:rsid w:val="00860A03"/>
    <w:rsid w:val="00862C93"/>
    <w:rsid w:val="008636B6"/>
    <w:rsid w:val="0086434B"/>
    <w:rsid w:val="00867075"/>
    <w:rsid w:val="008675D3"/>
    <w:rsid w:val="0087038E"/>
    <w:rsid w:val="0087118F"/>
    <w:rsid w:val="0087398E"/>
    <w:rsid w:val="00873A91"/>
    <w:rsid w:val="00881BFE"/>
    <w:rsid w:val="00882987"/>
    <w:rsid w:val="008834AC"/>
    <w:rsid w:val="00883EA2"/>
    <w:rsid w:val="00890E61"/>
    <w:rsid w:val="008924D3"/>
    <w:rsid w:val="00892627"/>
    <w:rsid w:val="008932BF"/>
    <w:rsid w:val="0089342A"/>
    <w:rsid w:val="00894405"/>
    <w:rsid w:val="00894452"/>
    <w:rsid w:val="00895213"/>
    <w:rsid w:val="008B09F7"/>
    <w:rsid w:val="008B0EE4"/>
    <w:rsid w:val="008B1334"/>
    <w:rsid w:val="008B13A8"/>
    <w:rsid w:val="008B515C"/>
    <w:rsid w:val="008B5C6F"/>
    <w:rsid w:val="008B7C49"/>
    <w:rsid w:val="008C40D6"/>
    <w:rsid w:val="008C5913"/>
    <w:rsid w:val="008C674B"/>
    <w:rsid w:val="008C6C3D"/>
    <w:rsid w:val="008C6FED"/>
    <w:rsid w:val="008D006F"/>
    <w:rsid w:val="008D2EE3"/>
    <w:rsid w:val="008D7AFA"/>
    <w:rsid w:val="008D7F83"/>
    <w:rsid w:val="008E7304"/>
    <w:rsid w:val="008F1095"/>
    <w:rsid w:val="00900335"/>
    <w:rsid w:val="00902C5F"/>
    <w:rsid w:val="00904DF6"/>
    <w:rsid w:val="00905896"/>
    <w:rsid w:val="00914A4E"/>
    <w:rsid w:val="009169D8"/>
    <w:rsid w:val="00921BB4"/>
    <w:rsid w:val="00923D45"/>
    <w:rsid w:val="009246BD"/>
    <w:rsid w:val="00925502"/>
    <w:rsid w:val="00927D69"/>
    <w:rsid w:val="00933EC3"/>
    <w:rsid w:val="00934554"/>
    <w:rsid w:val="00936580"/>
    <w:rsid w:val="009408F4"/>
    <w:rsid w:val="00942506"/>
    <w:rsid w:val="00946068"/>
    <w:rsid w:val="00952345"/>
    <w:rsid w:val="00952E0A"/>
    <w:rsid w:val="009553DB"/>
    <w:rsid w:val="00960973"/>
    <w:rsid w:val="009624A3"/>
    <w:rsid w:val="0096516B"/>
    <w:rsid w:val="00965897"/>
    <w:rsid w:val="00970EAA"/>
    <w:rsid w:val="00971A8E"/>
    <w:rsid w:val="00973FCD"/>
    <w:rsid w:val="009745A8"/>
    <w:rsid w:val="009768FF"/>
    <w:rsid w:val="00986535"/>
    <w:rsid w:val="0098661E"/>
    <w:rsid w:val="0098711D"/>
    <w:rsid w:val="00987F49"/>
    <w:rsid w:val="009A060A"/>
    <w:rsid w:val="009A45D8"/>
    <w:rsid w:val="009B1F1D"/>
    <w:rsid w:val="009B3CDA"/>
    <w:rsid w:val="009B3CF3"/>
    <w:rsid w:val="009B4561"/>
    <w:rsid w:val="009C1695"/>
    <w:rsid w:val="009C6C68"/>
    <w:rsid w:val="009C7E3E"/>
    <w:rsid w:val="009D2C36"/>
    <w:rsid w:val="009D50AA"/>
    <w:rsid w:val="009D5918"/>
    <w:rsid w:val="009E34F2"/>
    <w:rsid w:val="009E3D69"/>
    <w:rsid w:val="009F2B58"/>
    <w:rsid w:val="009F2C9B"/>
    <w:rsid w:val="009F6B1D"/>
    <w:rsid w:val="00A057BE"/>
    <w:rsid w:val="00A0682B"/>
    <w:rsid w:val="00A107E3"/>
    <w:rsid w:val="00A130A9"/>
    <w:rsid w:val="00A13330"/>
    <w:rsid w:val="00A146DC"/>
    <w:rsid w:val="00A2202C"/>
    <w:rsid w:val="00A25250"/>
    <w:rsid w:val="00A26713"/>
    <w:rsid w:val="00A309AC"/>
    <w:rsid w:val="00A35AF6"/>
    <w:rsid w:val="00A4157D"/>
    <w:rsid w:val="00A458DE"/>
    <w:rsid w:val="00A45EDF"/>
    <w:rsid w:val="00A500E8"/>
    <w:rsid w:val="00A51D1C"/>
    <w:rsid w:val="00A531D5"/>
    <w:rsid w:val="00A537E9"/>
    <w:rsid w:val="00A53F76"/>
    <w:rsid w:val="00A555CA"/>
    <w:rsid w:val="00A610DA"/>
    <w:rsid w:val="00A6247D"/>
    <w:rsid w:val="00A64428"/>
    <w:rsid w:val="00A6471C"/>
    <w:rsid w:val="00A65EE5"/>
    <w:rsid w:val="00A660FA"/>
    <w:rsid w:val="00A701A8"/>
    <w:rsid w:val="00A846AE"/>
    <w:rsid w:val="00A84EE4"/>
    <w:rsid w:val="00A85679"/>
    <w:rsid w:val="00A87743"/>
    <w:rsid w:val="00A9035E"/>
    <w:rsid w:val="00A92867"/>
    <w:rsid w:val="00A9471E"/>
    <w:rsid w:val="00A969B9"/>
    <w:rsid w:val="00AA0E08"/>
    <w:rsid w:val="00AA0E44"/>
    <w:rsid w:val="00AA623A"/>
    <w:rsid w:val="00AB1E75"/>
    <w:rsid w:val="00AB4D27"/>
    <w:rsid w:val="00AC25F0"/>
    <w:rsid w:val="00AC34F0"/>
    <w:rsid w:val="00AD5BEC"/>
    <w:rsid w:val="00AD7D6F"/>
    <w:rsid w:val="00AE15E7"/>
    <w:rsid w:val="00AE72C8"/>
    <w:rsid w:val="00AF43D4"/>
    <w:rsid w:val="00B03ED2"/>
    <w:rsid w:val="00B07409"/>
    <w:rsid w:val="00B12127"/>
    <w:rsid w:val="00B12548"/>
    <w:rsid w:val="00B13B60"/>
    <w:rsid w:val="00B13FE3"/>
    <w:rsid w:val="00B172DC"/>
    <w:rsid w:val="00B1747C"/>
    <w:rsid w:val="00B20264"/>
    <w:rsid w:val="00B20D4E"/>
    <w:rsid w:val="00B21069"/>
    <w:rsid w:val="00B2129C"/>
    <w:rsid w:val="00B229C1"/>
    <w:rsid w:val="00B328A7"/>
    <w:rsid w:val="00B32DA6"/>
    <w:rsid w:val="00B367F1"/>
    <w:rsid w:val="00B36DA5"/>
    <w:rsid w:val="00B4020F"/>
    <w:rsid w:val="00B403F9"/>
    <w:rsid w:val="00B42BF5"/>
    <w:rsid w:val="00B4375A"/>
    <w:rsid w:val="00B46057"/>
    <w:rsid w:val="00B511D1"/>
    <w:rsid w:val="00B529CF"/>
    <w:rsid w:val="00B54098"/>
    <w:rsid w:val="00B569E9"/>
    <w:rsid w:val="00B56B3D"/>
    <w:rsid w:val="00B572BC"/>
    <w:rsid w:val="00B60530"/>
    <w:rsid w:val="00B652C6"/>
    <w:rsid w:val="00B66A2A"/>
    <w:rsid w:val="00B66F64"/>
    <w:rsid w:val="00B6770F"/>
    <w:rsid w:val="00B71527"/>
    <w:rsid w:val="00B721C5"/>
    <w:rsid w:val="00B72AD8"/>
    <w:rsid w:val="00B76333"/>
    <w:rsid w:val="00B771E4"/>
    <w:rsid w:val="00B7745A"/>
    <w:rsid w:val="00B80511"/>
    <w:rsid w:val="00B8238B"/>
    <w:rsid w:val="00B82A68"/>
    <w:rsid w:val="00B834BE"/>
    <w:rsid w:val="00B83DCE"/>
    <w:rsid w:val="00B90AB7"/>
    <w:rsid w:val="00B9216B"/>
    <w:rsid w:val="00B938EF"/>
    <w:rsid w:val="00B93E95"/>
    <w:rsid w:val="00BA4545"/>
    <w:rsid w:val="00BA4A82"/>
    <w:rsid w:val="00BB136E"/>
    <w:rsid w:val="00BB1E54"/>
    <w:rsid w:val="00BB2866"/>
    <w:rsid w:val="00BB4E21"/>
    <w:rsid w:val="00BC1C6F"/>
    <w:rsid w:val="00BC3204"/>
    <w:rsid w:val="00BD0C87"/>
    <w:rsid w:val="00BD4173"/>
    <w:rsid w:val="00BD61ED"/>
    <w:rsid w:val="00BD7131"/>
    <w:rsid w:val="00BE02FD"/>
    <w:rsid w:val="00BE19AA"/>
    <w:rsid w:val="00BF43A4"/>
    <w:rsid w:val="00BF4F31"/>
    <w:rsid w:val="00C01189"/>
    <w:rsid w:val="00C017FA"/>
    <w:rsid w:val="00C072DC"/>
    <w:rsid w:val="00C10AD1"/>
    <w:rsid w:val="00C10BDF"/>
    <w:rsid w:val="00C1303F"/>
    <w:rsid w:val="00C1410F"/>
    <w:rsid w:val="00C144D7"/>
    <w:rsid w:val="00C17DE4"/>
    <w:rsid w:val="00C20369"/>
    <w:rsid w:val="00C21F63"/>
    <w:rsid w:val="00C230C5"/>
    <w:rsid w:val="00C23A6B"/>
    <w:rsid w:val="00C251EB"/>
    <w:rsid w:val="00C25B89"/>
    <w:rsid w:val="00C269C5"/>
    <w:rsid w:val="00C26CC1"/>
    <w:rsid w:val="00C2790D"/>
    <w:rsid w:val="00C27D39"/>
    <w:rsid w:val="00C304A4"/>
    <w:rsid w:val="00C34FB9"/>
    <w:rsid w:val="00C351C5"/>
    <w:rsid w:val="00C43111"/>
    <w:rsid w:val="00C43471"/>
    <w:rsid w:val="00C51440"/>
    <w:rsid w:val="00C5395F"/>
    <w:rsid w:val="00C55D68"/>
    <w:rsid w:val="00C57027"/>
    <w:rsid w:val="00C61277"/>
    <w:rsid w:val="00C62378"/>
    <w:rsid w:val="00C6714F"/>
    <w:rsid w:val="00C67F78"/>
    <w:rsid w:val="00C77BB9"/>
    <w:rsid w:val="00C90C06"/>
    <w:rsid w:val="00C926BB"/>
    <w:rsid w:val="00C93494"/>
    <w:rsid w:val="00C9430C"/>
    <w:rsid w:val="00C95386"/>
    <w:rsid w:val="00CA0D7D"/>
    <w:rsid w:val="00CA0E8D"/>
    <w:rsid w:val="00CA30DB"/>
    <w:rsid w:val="00CA6503"/>
    <w:rsid w:val="00CB5870"/>
    <w:rsid w:val="00CB60B8"/>
    <w:rsid w:val="00CC0595"/>
    <w:rsid w:val="00CC11D2"/>
    <w:rsid w:val="00CC26C5"/>
    <w:rsid w:val="00CD250D"/>
    <w:rsid w:val="00CD2705"/>
    <w:rsid w:val="00CD2E91"/>
    <w:rsid w:val="00CD4122"/>
    <w:rsid w:val="00CD68B7"/>
    <w:rsid w:val="00CE4831"/>
    <w:rsid w:val="00CE5779"/>
    <w:rsid w:val="00CE5FC6"/>
    <w:rsid w:val="00CE6B74"/>
    <w:rsid w:val="00CE75FF"/>
    <w:rsid w:val="00CE79BA"/>
    <w:rsid w:val="00CF4F19"/>
    <w:rsid w:val="00D2163B"/>
    <w:rsid w:val="00D22FBA"/>
    <w:rsid w:val="00D26A40"/>
    <w:rsid w:val="00D324C0"/>
    <w:rsid w:val="00D355A3"/>
    <w:rsid w:val="00D4574B"/>
    <w:rsid w:val="00D4661E"/>
    <w:rsid w:val="00D472BA"/>
    <w:rsid w:val="00D47871"/>
    <w:rsid w:val="00D51504"/>
    <w:rsid w:val="00D5383D"/>
    <w:rsid w:val="00D60213"/>
    <w:rsid w:val="00D610E9"/>
    <w:rsid w:val="00D6180F"/>
    <w:rsid w:val="00D73DB1"/>
    <w:rsid w:val="00D74DD9"/>
    <w:rsid w:val="00D75163"/>
    <w:rsid w:val="00D76C81"/>
    <w:rsid w:val="00D84A40"/>
    <w:rsid w:val="00D95032"/>
    <w:rsid w:val="00DA0798"/>
    <w:rsid w:val="00DA3103"/>
    <w:rsid w:val="00DA5494"/>
    <w:rsid w:val="00DA7F02"/>
    <w:rsid w:val="00DB594E"/>
    <w:rsid w:val="00DC71C3"/>
    <w:rsid w:val="00DD0158"/>
    <w:rsid w:val="00DD4C4F"/>
    <w:rsid w:val="00DD76A8"/>
    <w:rsid w:val="00DE06F8"/>
    <w:rsid w:val="00DE0AA0"/>
    <w:rsid w:val="00DE4134"/>
    <w:rsid w:val="00DE4B47"/>
    <w:rsid w:val="00DE4F46"/>
    <w:rsid w:val="00DE5131"/>
    <w:rsid w:val="00DE5BBF"/>
    <w:rsid w:val="00DF4F87"/>
    <w:rsid w:val="00DF6561"/>
    <w:rsid w:val="00DF65A2"/>
    <w:rsid w:val="00E06348"/>
    <w:rsid w:val="00E07A1C"/>
    <w:rsid w:val="00E10315"/>
    <w:rsid w:val="00E214E3"/>
    <w:rsid w:val="00E223A8"/>
    <w:rsid w:val="00E23FA7"/>
    <w:rsid w:val="00E30477"/>
    <w:rsid w:val="00E3076C"/>
    <w:rsid w:val="00E31670"/>
    <w:rsid w:val="00E3518A"/>
    <w:rsid w:val="00E37863"/>
    <w:rsid w:val="00E40AEE"/>
    <w:rsid w:val="00E41958"/>
    <w:rsid w:val="00E42B93"/>
    <w:rsid w:val="00E43598"/>
    <w:rsid w:val="00E45449"/>
    <w:rsid w:val="00E511B5"/>
    <w:rsid w:val="00E52EE6"/>
    <w:rsid w:val="00E611BA"/>
    <w:rsid w:val="00E64547"/>
    <w:rsid w:val="00E64557"/>
    <w:rsid w:val="00E64CE9"/>
    <w:rsid w:val="00E668DB"/>
    <w:rsid w:val="00E67271"/>
    <w:rsid w:val="00E6777F"/>
    <w:rsid w:val="00E711A6"/>
    <w:rsid w:val="00E7300F"/>
    <w:rsid w:val="00E77E64"/>
    <w:rsid w:val="00E80F41"/>
    <w:rsid w:val="00E82E65"/>
    <w:rsid w:val="00E83E5B"/>
    <w:rsid w:val="00E85038"/>
    <w:rsid w:val="00E8618B"/>
    <w:rsid w:val="00E8663D"/>
    <w:rsid w:val="00E974DD"/>
    <w:rsid w:val="00EA32CC"/>
    <w:rsid w:val="00EA5BF8"/>
    <w:rsid w:val="00EA742F"/>
    <w:rsid w:val="00EB14EA"/>
    <w:rsid w:val="00EB2045"/>
    <w:rsid w:val="00EB2507"/>
    <w:rsid w:val="00EB255E"/>
    <w:rsid w:val="00EB4E63"/>
    <w:rsid w:val="00EB56FE"/>
    <w:rsid w:val="00EB728D"/>
    <w:rsid w:val="00EB78BD"/>
    <w:rsid w:val="00EC22CE"/>
    <w:rsid w:val="00ED109D"/>
    <w:rsid w:val="00ED2241"/>
    <w:rsid w:val="00ED2D61"/>
    <w:rsid w:val="00ED2EFF"/>
    <w:rsid w:val="00ED3736"/>
    <w:rsid w:val="00ED4AA7"/>
    <w:rsid w:val="00ED5658"/>
    <w:rsid w:val="00EE2B59"/>
    <w:rsid w:val="00EE6C8A"/>
    <w:rsid w:val="00EE70B8"/>
    <w:rsid w:val="00EF0453"/>
    <w:rsid w:val="00EF12ED"/>
    <w:rsid w:val="00EF435B"/>
    <w:rsid w:val="00EF66A3"/>
    <w:rsid w:val="00EF7F2E"/>
    <w:rsid w:val="00F006F4"/>
    <w:rsid w:val="00F01E7E"/>
    <w:rsid w:val="00F02354"/>
    <w:rsid w:val="00F11281"/>
    <w:rsid w:val="00F12477"/>
    <w:rsid w:val="00F1376C"/>
    <w:rsid w:val="00F2522F"/>
    <w:rsid w:val="00F26765"/>
    <w:rsid w:val="00F26D1A"/>
    <w:rsid w:val="00F303A4"/>
    <w:rsid w:val="00F32B89"/>
    <w:rsid w:val="00F336F2"/>
    <w:rsid w:val="00F3678D"/>
    <w:rsid w:val="00F371B8"/>
    <w:rsid w:val="00F3722A"/>
    <w:rsid w:val="00F40255"/>
    <w:rsid w:val="00F4665B"/>
    <w:rsid w:val="00F46E28"/>
    <w:rsid w:val="00F50CC2"/>
    <w:rsid w:val="00F53D51"/>
    <w:rsid w:val="00F5510E"/>
    <w:rsid w:val="00F55A75"/>
    <w:rsid w:val="00F60381"/>
    <w:rsid w:val="00F65609"/>
    <w:rsid w:val="00F678EE"/>
    <w:rsid w:val="00F70B7E"/>
    <w:rsid w:val="00F76FE7"/>
    <w:rsid w:val="00F81AEB"/>
    <w:rsid w:val="00F85596"/>
    <w:rsid w:val="00F86F4E"/>
    <w:rsid w:val="00F90BC9"/>
    <w:rsid w:val="00F949A5"/>
    <w:rsid w:val="00F9642E"/>
    <w:rsid w:val="00F97198"/>
    <w:rsid w:val="00FA68F5"/>
    <w:rsid w:val="00FA792E"/>
    <w:rsid w:val="00FB1CB6"/>
    <w:rsid w:val="00FB2058"/>
    <w:rsid w:val="00FB2541"/>
    <w:rsid w:val="00FB5297"/>
    <w:rsid w:val="00FB627A"/>
    <w:rsid w:val="00FB79C5"/>
    <w:rsid w:val="00FC0507"/>
    <w:rsid w:val="00FD0DF5"/>
    <w:rsid w:val="00FD1B45"/>
    <w:rsid w:val="00FD306C"/>
    <w:rsid w:val="00FE075C"/>
    <w:rsid w:val="00FE3A11"/>
    <w:rsid w:val="00FE5750"/>
    <w:rsid w:val="00FF167F"/>
    <w:rsid w:val="00FF764F"/>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NZ" w:eastAsia="en-NZ"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74C3"/>
    <w:rPr>
      <w:sz w:val="24"/>
      <w:lang w:val="en-US" w:eastAsia="en-US"/>
    </w:rPr>
  </w:style>
  <w:style w:type="paragraph" w:styleId="Heading1">
    <w:name w:val="heading 1"/>
    <w:aliases w:val="H1"/>
    <w:basedOn w:val="Normal"/>
    <w:next w:val="Normal"/>
    <w:qFormat/>
    <w:rsid w:val="006C7F29"/>
    <w:pPr>
      <w:keepNext/>
      <w:tabs>
        <w:tab w:val="left" w:pos="2880"/>
      </w:tabs>
      <w:spacing w:before="600"/>
      <w:outlineLvl w:val="0"/>
    </w:pPr>
    <w:rPr>
      <w:rFonts w:ascii="Arial" w:hAnsi="Arial"/>
      <w:b/>
      <w:color w:val="000080"/>
      <w:sz w:val="28"/>
    </w:rPr>
  </w:style>
  <w:style w:type="paragraph" w:styleId="Heading2">
    <w:name w:val="heading 2"/>
    <w:basedOn w:val="Normal"/>
    <w:next w:val="Normal"/>
    <w:qFormat/>
    <w:rsid w:val="006C7F29"/>
    <w:pPr>
      <w:keepNext/>
      <w:numPr>
        <w:ilvl w:val="1"/>
        <w:numId w:val="4"/>
      </w:numPr>
      <w:outlineLvl w:val="1"/>
    </w:pPr>
    <w:rPr>
      <w:rFonts w:ascii="Arial Narrow" w:hAnsi="Arial Narrow"/>
      <w:b/>
      <w:i/>
      <w:color w:val="000000"/>
    </w:rPr>
  </w:style>
  <w:style w:type="paragraph" w:styleId="Heading3">
    <w:name w:val="heading 3"/>
    <w:basedOn w:val="Normal"/>
    <w:next w:val="Normal"/>
    <w:qFormat/>
    <w:rsid w:val="006C7F29"/>
    <w:pPr>
      <w:keepNext/>
      <w:ind w:left="3096"/>
      <w:outlineLvl w:val="2"/>
    </w:pPr>
    <w:rPr>
      <w:rFonts w:ascii="Arial" w:hAnsi="Arial"/>
      <w:b/>
      <w:sz w:val="20"/>
    </w:rPr>
  </w:style>
  <w:style w:type="paragraph" w:styleId="Heading4">
    <w:name w:val="heading 4"/>
    <w:basedOn w:val="Normal"/>
    <w:next w:val="Normal"/>
    <w:qFormat/>
    <w:rsid w:val="006C7F29"/>
    <w:pPr>
      <w:keepNext/>
      <w:spacing w:before="4900" w:line="360" w:lineRule="auto"/>
      <w:ind w:left="3060"/>
      <w:outlineLvl w:val="3"/>
    </w:pPr>
    <w:rPr>
      <w:rFonts w:ascii="Arial Narrow" w:hAnsi="Arial Narrow"/>
      <w:b/>
      <w:color w:val="000080"/>
      <w:sz w:val="28"/>
    </w:rPr>
  </w:style>
  <w:style w:type="paragraph" w:styleId="Heading5">
    <w:name w:val="heading 5"/>
    <w:basedOn w:val="Normal"/>
    <w:next w:val="Normal"/>
    <w:qFormat/>
    <w:rsid w:val="006C7F29"/>
    <w:pPr>
      <w:keepNext/>
      <w:outlineLvl w:val="4"/>
    </w:pPr>
    <w:rPr>
      <w:rFonts w:ascii="Arial Narrow" w:hAnsi="Arial Narrow"/>
      <w:b/>
      <w:i/>
      <w:color w:val="FF0000"/>
      <w:sz w:val="28"/>
    </w:rPr>
  </w:style>
  <w:style w:type="paragraph" w:styleId="Heading6">
    <w:name w:val="heading 6"/>
    <w:basedOn w:val="Normal"/>
    <w:next w:val="Normal"/>
    <w:qFormat/>
    <w:rsid w:val="006C7F29"/>
    <w:pPr>
      <w:keepNext/>
      <w:pageBreakBefore/>
      <w:tabs>
        <w:tab w:val="left" w:pos="360"/>
        <w:tab w:val="left" w:pos="720"/>
        <w:tab w:val="left" w:pos="1080"/>
      </w:tabs>
      <w:outlineLvl w:val="5"/>
    </w:pPr>
    <w:rPr>
      <w:rFonts w:ascii="Times New Roman" w:eastAsia="Times New Roman" w:hAnsi="Times New Roman"/>
      <w:b/>
      <w:sz w:val="20"/>
    </w:rPr>
  </w:style>
  <w:style w:type="paragraph" w:styleId="Heading7">
    <w:name w:val="heading 7"/>
    <w:basedOn w:val="Normal"/>
    <w:next w:val="Normal"/>
    <w:qFormat/>
    <w:rsid w:val="006C7F29"/>
    <w:pPr>
      <w:keepNext/>
      <w:spacing w:before="60" w:after="60"/>
      <w:jc w:val="center"/>
      <w:outlineLvl w:val="6"/>
    </w:pPr>
    <w:rPr>
      <w:rFonts w:ascii="Arial" w:hAnsi="Arial"/>
      <w:b/>
      <w:snapToGrid w:val="0"/>
      <w:sz w:val="20"/>
    </w:rPr>
  </w:style>
  <w:style w:type="paragraph" w:styleId="Heading8">
    <w:name w:val="heading 8"/>
    <w:basedOn w:val="Normal"/>
    <w:next w:val="BodyText"/>
    <w:qFormat/>
    <w:rsid w:val="006C7F29"/>
    <w:pPr>
      <w:keepNext/>
      <w:keepLines/>
      <w:tabs>
        <w:tab w:val="left" w:pos="0"/>
        <w:tab w:val="left" w:pos="360"/>
        <w:tab w:val="left" w:pos="1080"/>
        <w:tab w:val="left" w:pos="1800"/>
        <w:tab w:val="left" w:pos="2520"/>
        <w:tab w:val="left" w:pos="3240"/>
        <w:tab w:val="left" w:pos="3960"/>
        <w:tab w:val="left" w:pos="4680"/>
      </w:tabs>
      <w:spacing w:before="240" w:after="120" w:line="280" w:lineRule="exact"/>
      <w:ind w:left="360" w:hanging="360"/>
      <w:jc w:val="both"/>
      <w:outlineLvl w:val="7"/>
    </w:pPr>
    <w:rPr>
      <w:rFonts w:ascii="Arial" w:eastAsia="Times New Roman" w:hAnsi="Arial"/>
      <w:i/>
      <w:color w:val="000000"/>
      <w:kern w:val="28"/>
      <w:sz w:val="22"/>
    </w:rPr>
  </w:style>
  <w:style w:type="paragraph" w:styleId="Heading9">
    <w:name w:val="heading 9"/>
    <w:basedOn w:val="Normal"/>
    <w:next w:val="Normal"/>
    <w:qFormat/>
    <w:rsid w:val="006C7F29"/>
    <w:pPr>
      <w:keepNext/>
      <w:spacing w:before="60" w:after="60"/>
      <w:jc w:val="right"/>
      <w:outlineLvl w:val="8"/>
    </w:pPr>
    <w:rPr>
      <w:rFonts w:ascii="Arial Narrow" w:hAnsi="Arial Narrow"/>
      <w:i/>
      <w:snapToGrid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heading3"/>
    <w:basedOn w:val="Normal"/>
    <w:rsid w:val="006C7F29"/>
    <w:pPr>
      <w:jc w:val="right"/>
    </w:pPr>
    <w:rPr>
      <w:rFonts w:ascii="Arial Narrow" w:hAnsi="Arial Narrow"/>
      <w:i/>
      <w:color w:val="000000"/>
    </w:rPr>
  </w:style>
  <w:style w:type="paragraph" w:styleId="Header">
    <w:name w:val="header"/>
    <w:aliases w:val="Draft,Table header"/>
    <w:basedOn w:val="Normal"/>
    <w:rsid w:val="006C7F29"/>
    <w:pPr>
      <w:tabs>
        <w:tab w:val="center" w:pos="4320"/>
        <w:tab w:val="right" w:pos="8640"/>
      </w:tabs>
    </w:pPr>
  </w:style>
  <w:style w:type="paragraph" w:styleId="Footer">
    <w:name w:val="footer"/>
    <w:basedOn w:val="Normal"/>
    <w:rsid w:val="006C7F29"/>
    <w:pPr>
      <w:tabs>
        <w:tab w:val="center" w:pos="4320"/>
        <w:tab w:val="right" w:pos="8640"/>
      </w:tabs>
    </w:pPr>
  </w:style>
  <w:style w:type="character" w:styleId="PageNumber">
    <w:name w:val="page number"/>
    <w:basedOn w:val="DefaultParagraphFont"/>
    <w:rsid w:val="006C7F29"/>
  </w:style>
  <w:style w:type="paragraph" w:customStyle="1" w:styleId="CGBody">
    <w:name w:val="CG Body"/>
    <w:rsid w:val="006C7F29"/>
    <w:pPr>
      <w:spacing w:after="120"/>
      <w:ind w:left="3067"/>
    </w:pPr>
    <w:rPr>
      <w:rFonts w:ascii="Arial Narrow" w:eastAsia="Times New Roman" w:hAnsi="Arial Narrow"/>
      <w:color w:val="000000"/>
      <w:lang w:val="en-US" w:eastAsia="en-US"/>
    </w:rPr>
  </w:style>
  <w:style w:type="paragraph" w:styleId="BodyTextIndent">
    <w:name w:val="Body Text Indent"/>
    <w:basedOn w:val="Normal"/>
    <w:rsid w:val="006C7F29"/>
    <w:pPr>
      <w:tabs>
        <w:tab w:val="left" w:pos="90"/>
      </w:tabs>
      <w:spacing w:line="360" w:lineRule="auto"/>
      <w:ind w:left="1440"/>
    </w:pPr>
  </w:style>
  <w:style w:type="paragraph" w:customStyle="1" w:styleId="CGBullet1">
    <w:name w:val="CG Bullet 1"/>
    <w:rsid w:val="006C7F29"/>
    <w:pPr>
      <w:numPr>
        <w:numId w:val="2"/>
      </w:numPr>
      <w:spacing w:after="60"/>
    </w:pPr>
    <w:rPr>
      <w:rFonts w:ascii="Arial Narrow" w:eastAsia="Times New Roman" w:hAnsi="Arial Narrow"/>
      <w:color w:val="000000"/>
      <w:lang w:val="en-US" w:eastAsia="en-US"/>
    </w:rPr>
  </w:style>
  <w:style w:type="paragraph" w:customStyle="1" w:styleId="CGHeading4">
    <w:name w:val="CG Heading 4"/>
    <w:rsid w:val="006C7F29"/>
    <w:pPr>
      <w:spacing w:before="120" w:after="120"/>
      <w:ind w:left="3096"/>
    </w:pPr>
    <w:rPr>
      <w:rFonts w:ascii="Arial" w:eastAsia="Times New Roman" w:hAnsi="Arial"/>
      <w:b/>
      <w:iCs/>
      <w:noProof/>
      <w:lang w:val="en-US" w:eastAsia="en-US"/>
    </w:rPr>
  </w:style>
  <w:style w:type="paragraph" w:styleId="DocumentMap">
    <w:name w:val="Document Map"/>
    <w:basedOn w:val="Normal"/>
    <w:semiHidden/>
    <w:rsid w:val="006C7F29"/>
    <w:pPr>
      <w:shd w:val="clear" w:color="auto" w:fill="000080"/>
    </w:pPr>
    <w:rPr>
      <w:rFonts w:ascii="Tahoma" w:hAnsi="Tahoma"/>
    </w:rPr>
  </w:style>
  <w:style w:type="paragraph" w:styleId="Index1">
    <w:name w:val="index 1"/>
    <w:basedOn w:val="Normal"/>
    <w:next w:val="Normal"/>
    <w:autoRedefine/>
    <w:semiHidden/>
    <w:rsid w:val="006C7F29"/>
    <w:pPr>
      <w:ind w:left="240" w:hanging="240"/>
    </w:pPr>
  </w:style>
  <w:style w:type="paragraph" w:customStyle="1" w:styleId="CGBodyText">
    <w:name w:val="CG Body Text"/>
    <w:rsid w:val="006C7F29"/>
    <w:pPr>
      <w:spacing w:after="120"/>
      <w:ind w:left="3096"/>
    </w:pPr>
    <w:rPr>
      <w:rFonts w:ascii="Arial Narrow" w:hAnsi="Arial Narrow"/>
      <w:color w:val="000000"/>
      <w:lang w:val="en-US" w:eastAsia="en-US"/>
    </w:rPr>
  </w:style>
  <w:style w:type="paragraph" w:styleId="TOC2">
    <w:name w:val="toc 2"/>
    <w:basedOn w:val="Normal"/>
    <w:next w:val="Normal"/>
    <w:autoRedefine/>
    <w:uiPriority w:val="39"/>
    <w:rsid w:val="006C7F29"/>
    <w:pPr>
      <w:ind w:left="200"/>
    </w:pPr>
    <w:rPr>
      <w:rFonts w:ascii="Times New Roman" w:eastAsia="Times New Roman" w:hAnsi="Times New Roman"/>
      <w:smallCaps/>
      <w:sz w:val="20"/>
    </w:rPr>
  </w:style>
  <w:style w:type="paragraph" w:customStyle="1" w:styleId="CGHeading1">
    <w:name w:val="CG Heading 1"/>
    <w:rsid w:val="006C7F29"/>
    <w:pPr>
      <w:keepNext/>
      <w:spacing w:after="120"/>
      <w:jc w:val="both"/>
    </w:pPr>
    <w:rPr>
      <w:rFonts w:ascii="Arial Narrow" w:eastAsia="Times New Roman" w:hAnsi="Arial Narrow"/>
      <w:b/>
      <w:color w:val="000080"/>
      <w:sz w:val="28"/>
      <w:lang w:val="en-US" w:eastAsia="en-US"/>
    </w:rPr>
  </w:style>
  <w:style w:type="paragraph" w:customStyle="1" w:styleId="Hang1">
    <w:name w:val="Hang 1"/>
    <w:basedOn w:val="Normal"/>
    <w:rsid w:val="006C7F29"/>
    <w:pPr>
      <w:tabs>
        <w:tab w:val="num" w:pos="360"/>
      </w:tabs>
      <w:spacing w:after="120"/>
      <w:ind w:left="360" w:right="-900" w:hanging="360"/>
    </w:pPr>
    <w:rPr>
      <w:rFonts w:ascii="Garamond" w:eastAsia="Times New Roman" w:hAnsi="Garamond"/>
      <w:sz w:val="23"/>
    </w:rPr>
  </w:style>
  <w:style w:type="character" w:styleId="Hyperlink">
    <w:name w:val="Hyperlink"/>
    <w:uiPriority w:val="99"/>
    <w:rsid w:val="006C7F29"/>
    <w:rPr>
      <w:color w:val="0000FF"/>
      <w:u w:val="single"/>
    </w:rPr>
  </w:style>
  <w:style w:type="paragraph" w:customStyle="1" w:styleId="HangingIndent1">
    <w:name w:val="Hanging Indent 1"/>
    <w:basedOn w:val="Normal"/>
    <w:rsid w:val="006C7F29"/>
    <w:pPr>
      <w:tabs>
        <w:tab w:val="num" w:pos="360"/>
      </w:tabs>
      <w:ind w:left="360" w:hanging="360"/>
    </w:pPr>
    <w:rPr>
      <w:rFonts w:ascii="Times New Roman" w:eastAsia="Times New Roman" w:hAnsi="Times New Roman"/>
      <w:sz w:val="20"/>
    </w:rPr>
  </w:style>
  <w:style w:type="paragraph" w:customStyle="1" w:styleId="Hang2">
    <w:name w:val="Hang 2"/>
    <w:basedOn w:val="Hang1"/>
    <w:rsid w:val="006C7F29"/>
    <w:pPr>
      <w:tabs>
        <w:tab w:val="clear" w:pos="360"/>
        <w:tab w:val="left" w:pos="2250"/>
        <w:tab w:val="left" w:pos="2700"/>
      </w:tabs>
      <w:ind w:left="2340"/>
    </w:pPr>
  </w:style>
  <w:style w:type="paragraph" w:styleId="ListBullet">
    <w:name w:val="List Bullet"/>
    <w:aliases w:val="UL"/>
    <w:basedOn w:val="List"/>
    <w:autoRedefine/>
    <w:rsid w:val="006C7F29"/>
    <w:pPr>
      <w:spacing w:line="120" w:lineRule="atLeast"/>
      <w:ind w:left="216" w:hanging="216"/>
      <w:jc w:val="both"/>
    </w:pPr>
    <w:rPr>
      <w:rFonts w:ascii="Garamond" w:hAnsi="Garamond"/>
      <w:color w:val="000000"/>
      <w:spacing w:val="-5"/>
      <w:sz w:val="21"/>
    </w:rPr>
  </w:style>
  <w:style w:type="paragraph" w:styleId="List">
    <w:name w:val="List"/>
    <w:basedOn w:val="Normal"/>
    <w:rsid w:val="006C7F29"/>
    <w:pPr>
      <w:ind w:left="360" w:hanging="360"/>
    </w:pPr>
    <w:rPr>
      <w:rFonts w:ascii="Times New Roman" w:eastAsia="Times New Roman" w:hAnsi="Times New Roman"/>
      <w:sz w:val="20"/>
    </w:rPr>
  </w:style>
  <w:style w:type="paragraph" w:customStyle="1" w:styleId="bullet1">
    <w:name w:val="bullet1"/>
    <w:basedOn w:val="Indent4"/>
    <w:rsid w:val="006C7F29"/>
    <w:pPr>
      <w:tabs>
        <w:tab w:val="num" w:pos="1800"/>
      </w:tabs>
      <w:spacing w:before="120"/>
      <w:ind w:left="1800" w:hanging="360"/>
    </w:pPr>
    <w:rPr>
      <w:snapToGrid w:val="0"/>
    </w:rPr>
  </w:style>
  <w:style w:type="paragraph" w:customStyle="1" w:styleId="Indent4">
    <w:name w:val="Indent4"/>
    <w:basedOn w:val="Normal"/>
    <w:rsid w:val="006C7F29"/>
    <w:pPr>
      <w:ind w:left="1440"/>
    </w:pPr>
    <w:rPr>
      <w:rFonts w:ascii="MyriaMM" w:eastAsia="Times New Roman" w:hAnsi="MyriaMM"/>
      <w:sz w:val="22"/>
    </w:rPr>
  </w:style>
  <w:style w:type="paragraph" w:customStyle="1" w:styleId="BulletFirst">
    <w:name w:val="Bullet First"/>
    <w:basedOn w:val="Normal"/>
    <w:next w:val="Normal"/>
    <w:rsid w:val="006C7F29"/>
    <w:pPr>
      <w:tabs>
        <w:tab w:val="num" w:pos="360"/>
      </w:tabs>
      <w:spacing w:before="120"/>
      <w:ind w:left="360" w:hanging="360"/>
    </w:pPr>
    <w:rPr>
      <w:rFonts w:ascii="Arial" w:eastAsia="Times New Roman" w:hAnsi="Arial"/>
      <w:sz w:val="16"/>
    </w:rPr>
  </w:style>
  <w:style w:type="paragraph" w:customStyle="1" w:styleId="CGBullet2">
    <w:name w:val="CG Bullet 2"/>
    <w:rsid w:val="006C7F29"/>
    <w:pPr>
      <w:numPr>
        <w:numId w:val="1"/>
      </w:numPr>
      <w:tabs>
        <w:tab w:val="clear" w:pos="360"/>
      </w:tabs>
      <w:ind w:left="3427" w:hanging="187"/>
    </w:pPr>
    <w:rPr>
      <w:rFonts w:ascii="Arial Narrow" w:eastAsia="Times New Roman" w:hAnsi="Arial Narrow"/>
      <w:noProof/>
      <w:color w:val="000000"/>
      <w:lang w:val="en-US" w:eastAsia="en-US"/>
    </w:rPr>
  </w:style>
  <w:style w:type="paragraph" w:customStyle="1" w:styleId="CGHeading2">
    <w:name w:val="CG Heading 2"/>
    <w:rsid w:val="006C7F29"/>
    <w:pPr>
      <w:spacing w:before="120" w:after="120"/>
      <w:ind w:left="720"/>
    </w:pPr>
    <w:rPr>
      <w:rFonts w:ascii="Arial" w:eastAsia="Times New Roman" w:hAnsi="Arial"/>
      <w:b/>
      <w:noProof/>
      <w:color w:val="800000"/>
      <w:sz w:val="24"/>
      <w:lang w:val="en-US" w:eastAsia="en-US"/>
    </w:rPr>
  </w:style>
  <w:style w:type="paragraph" w:customStyle="1" w:styleId="CGHeading3">
    <w:name w:val="CG Heading 3"/>
    <w:rsid w:val="006C7F29"/>
    <w:pPr>
      <w:spacing w:before="120" w:after="120"/>
      <w:ind w:left="1440"/>
    </w:pPr>
    <w:rPr>
      <w:rFonts w:ascii="Arial" w:eastAsia="Times New Roman" w:hAnsi="Arial"/>
      <w:b/>
      <w:noProof/>
      <w:color w:val="008080"/>
      <w:lang w:val="en-US" w:eastAsia="en-US"/>
    </w:rPr>
  </w:style>
  <w:style w:type="paragraph" w:customStyle="1" w:styleId="CGHeading5">
    <w:name w:val="CG Heading 5"/>
    <w:rsid w:val="006C7F29"/>
    <w:pPr>
      <w:spacing w:before="120" w:after="120"/>
      <w:ind w:left="1800"/>
    </w:pPr>
    <w:rPr>
      <w:rFonts w:ascii="Garamond" w:eastAsia="Times New Roman" w:hAnsi="Garamond"/>
      <w:i/>
      <w:noProof/>
      <w:lang w:val="en-US" w:eastAsia="en-US"/>
    </w:rPr>
  </w:style>
  <w:style w:type="paragraph" w:customStyle="1" w:styleId="ListBulleted">
    <w:name w:val="List Bulleted"/>
    <w:basedOn w:val="Normal"/>
    <w:rsid w:val="006C7F29"/>
    <w:pPr>
      <w:tabs>
        <w:tab w:val="num" w:pos="360"/>
      </w:tabs>
      <w:ind w:left="360" w:hanging="360"/>
    </w:pPr>
    <w:rPr>
      <w:rFonts w:ascii="Times New Roman" w:eastAsia="Times New Roman" w:hAnsi="Times New Roman"/>
    </w:rPr>
  </w:style>
  <w:style w:type="paragraph" w:styleId="FootnoteText">
    <w:name w:val="footnote text"/>
    <w:basedOn w:val="Normal"/>
    <w:semiHidden/>
    <w:rsid w:val="006C7F29"/>
    <w:pPr>
      <w:widowControl w:val="0"/>
    </w:pPr>
    <w:rPr>
      <w:rFonts w:ascii="Arial" w:eastAsia="Times New Roman" w:hAnsi="Arial"/>
      <w:snapToGrid w:val="0"/>
      <w:sz w:val="20"/>
    </w:rPr>
  </w:style>
  <w:style w:type="paragraph" w:styleId="MacroText">
    <w:name w:val="macro"/>
    <w:semiHidden/>
    <w:rsid w:val="006C7F29"/>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customStyle="1" w:styleId="Bullet10">
    <w:name w:val="Bullet:1"/>
    <w:basedOn w:val="Normal"/>
    <w:rsid w:val="006C7F29"/>
    <w:pPr>
      <w:tabs>
        <w:tab w:val="num" w:pos="360"/>
      </w:tabs>
      <w:spacing w:after="115"/>
      <w:ind w:left="648" w:hanging="360"/>
    </w:pPr>
    <w:rPr>
      <w:rFonts w:ascii="Times New Roman" w:eastAsia="Times New Roman" w:hAnsi="Times New Roman"/>
      <w:sz w:val="18"/>
    </w:rPr>
  </w:style>
  <w:style w:type="paragraph" w:styleId="Caption">
    <w:name w:val="caption"/>
    <w:basedOn w:val="BodyText"/>
    <w:next w:val="Normal"/>
    <w:qFormat/>
    <w:rsid w:val="006C7F29"/>
    <w:pPr>
      <w:keepLines/>
      <w:spacing w:before="120" w:after="120"/>
      <w:ind w:left="2970"/>
      <w:jc w:val="left"/>
    </w:pPr>
    <w:rPr>
      <w:rFonts w:ascii="Arial" w:eastAsia="Times New Roman" w:hAnsi="Arial"/>
      <w:b/>
      <w:i w:val="0"/>
      <w:color w:val="auto"/>
      <w:sz w:val="20"/>
    </w:rPr>
  </w:style>
  <w:style w:type="character" w:styleId="Strong">
    <w:name w:val="Strong"/>
    <w:qFormat/>
    <w:rsid w:val="006C7F29"/>
    <w:rPr>
      <w:b/>
    </w:rPr>
  </w:style>
  <w:style w:type="paragraph" w:styleId="TOC1">
    <w:name w:val="toc 1"/>
    <w:basedOn w:val="Normal"/>
    <w:next w:val="Normal"/>
    <w:autoRedefine/>
    <w:uiPriority w:val="39"/>
    <w:rsid w:val="006C7F29"/>
    <w:pPr>
      <w:spacing w:before="120" w:after="120"/>
    </w:pPr>
    <w:rPr>
      <w:rFonts w:ascii="Times New Roman" w:eastAsia="Times New Roman" w:hAnsi="Times New Roman"/>
      <w:b/>
      <w:caps/>
      <w:sz w:val="20"/>
    </w:rPr>
  </w:style>
  <w:style w:type="paragraph" w:styleId="BodyTextIndent2">
    <w:name w:val="Body Text Indent 2"/>
    <w:basedOn w:val="Normal"/>
    <w:rsid w:val="006C7F29"/>
    <w:pPr>
      <w:pBdr>
        <w:top w:val="single" w:sz="6" w:space="1" w:color="auto"/>
        <w:left w:val="single" w:sz="6" w:space="1" w:color="auto"/>
        <w:bottom w:val="single" w:sz="6" w:space="1" w:color="auto"/>
        <w:right w:val="single" w:sz="6" w:space="1" w:color="auto"/>
      </w:pBdr>
      <w:shd w:val="pct12" w:color="auto" w:fill="FFFFFF"/>
      <w:tabs>
        <w:tab w:val="left" w:pos="0"/>
        <w:tab w:val="left" w:pos="360"/>
        <w:tab w:val="left" w:pos="1080"/>
        <w:tab w:val="left" w:pos="1800"/>
        <w:tab w:val="left" w:pos="2520"/>
        <w:tab w:val="left" w:pos="3240"/>
        <w:tab w:val="left" w:pos="3960"/>
        <w:tab w:val="left" w:pos="4680"/>
      </w:tabs>
      <w:spacing w:line="240" w:lineRule="atLeast"/>
      <w:ind w:left="360"/>
    </w:pPr>
    <w:rPr>
      <w:rFonts w:ascii="Arial" w:eastAsia="Times New Roman" w:hAnsi="Arial"/>
      <w:color w:val="000000"/>
      <w:sz w:val="22"/>
    </w:rPr>
  </w:style>
  <w:style w:type="paragraph" w:customStyle="1" w:styleId="LotTitle">
    <w:name w:val="Lot Title"/>
    <w:basedOn w:val="Normal"/>
    <w:rsid w:val="006C7F29"/>
    <w:pPr>
      <w:pBdr>
        <w:bottom w:val="single" w:sz="4" w:space="1" w:color="auto"/>
      </w:pBdr>
    </w:pPr>
    <w:rPr>
      <w:rFonts w:ascii="Arial" w:eastAsia="Times New Roman" w:hAnsi="Arial"/>
      <w:b/>
      <w:sz w:val="28"/>
    </w:rPr>
  </w:style>
  <w:style w:type="paragraph" w:customStyle="1" w:styleId="RFPQuestion">
    <w:name w:val="RFP Question"/>
    <w:basedOn w:val="Normal"/>
    <w:rsid w:val="006C7F29"/>
    <w:pPr>
      <w:spacing w:before="120" w:after="120"/>
      <w:ind w:left="360" w:hanging="360"/>
    </w:pPr>
    <w:rPr>
      <w:rFonts w:ascii="Arial" w:eastAsia="Times New Roman" w:hAnsi="Arial"/>
      <w:i/>
      <w:color w:val="000080"/>
    </w:rPr>
  </w:style>
  <w:style w:type="paragraph" w:styleId="BodyText2">
    <w:name w:val="Body Text 2"/>
    <w:basedOn w:val="Normal"/>
    <w:rsid w:val="006C7F29"/>
    <w:pPr>
      <w:jc w:val="right"/>
    </w:pPr>
    <w:rPr>
      <w:rFonts w:ascii="Arial" w:hAnsi="Arial"/>
      <w:i/>
      <w:color w:val="FF0000"/>
    </w:rPr>
  </w:style>
  <w:style w:type="paragraph" w:customStyle="1" w:styleId="cgtextbox">
    <w:name w:val="cg textbox"/>
    <w:rsid w:val="006C7F29"/>
    <w:pPr>
      <w:pBdr>
        <w:right w:val="single" w:sz="36" w:space="10" w:color="000080"/>
      </w:pBdr>
      <w:jc w:val="right"/>
    </w:pPr>
    <w:rPr>
      <w:rFonts w:ascii="Arial Narrow" w:hAnsi="Arial Narrow"/>
      <w:i/>
      <w:color w:val="000000"/>
      <w:sz w:val="18"/>
      <w:lang w:val="en-US" w:eastAsia="en-US"/>
    </w:rPr>
  </w:style>
  <w:style w:type="paragraph" w:customStyle="1" w:styleId="1ptborder">
    <w:name w:val="1ptborder"/>
    <w:rsid w:val="006C7F29"/>
    <w:pPr>
      <w:spacing w:before="60" w:after="60"/>
      <w:ind w:left="162"/>
    </w:pPr>
    <w:rPr>
      <w:rFonts w:ascii="Arial Narrow" w:hAnsi="Arial Narrow"/>
      <w:color w:val="000000"/>
      <w:lang w:val="en-US" w:eastAsia="en-US"/>
    </w:rPr>
  </w:style>
  <w:style w:type="paragraph" w:styleId="BodyText3">
    <w:name w:val="Body Text 3"/>
    <w:basedOn w:val="Normal"/>
    <w:rsid w:val="006C7F29"/>
    <w:rPr>
      <w:rFonts w:ascii="Arial" w:eastAsia="Times New Roman" w:hAnsi="Arial"/>
      <w:sz w:val="16"/>
    </w:rPr>
  </w:style>
  <w:style w:type="paragraph" w:customStyle="1" w:styleId="cgtablehead">
    <w:name w:val="cg table head"/>
    <w:next w:val="cgtabletext"/>
    <w:rsid w:val="006C7F29"/>
    <w:pPr>
      <w:spacing w:before="60" w:after="60"/>
    </w:pPr>
    <w:rPr>
      <w:rFonts w:ascii="Arial Narrow" w:hAnsi="Arial Narrow"/>
      <w:b/>
      <w:color w:val="FFFFFF"/>
      <w:lang w:val="en-US" w:eastAsia="en-US"/>
    </w:rPr>
  </w:style>
  <w:style w:type="paragraph" w:customStyle="1" w:styleId="cgtabletext">
    <w:name w:val="cg table text"/>
    <w:rsid w:val="006C7F29"/>
    <w:pPr>
      <w:spacing w:before="60" w:after="60"/>
    </w:pPr>
    <w:rPr>
      <w:rFonts w:ascii="Arial Narrow" w:hAnsi="Arial Narrow"/>
      <w:color w:val="000000"/>
      <w:lang w:val="en-US" w:eastAsia="en-US"/>
    </w:rPr>
  </w:style>
  <w:style w:type="paragraph" w:customStyle="1" w:styleId="CGBodyItal">
    <w:name w:val="CG Body Ital"/>
    <w:basedOn w:val="CGBody"/>
    <w:rsid w:val="006C7F29"/>
    <w:pPr>
      <w:spacing w:after="60"/>
    </w:pPr>
    <w:rPr>
      <w:i/>
    </w:rPr>
  </w:style>
  <w:style w:type="paragraph" w:customStyle="1" w:styleId="cgexecsumtextbox">
    <w:name w:val="cg execsum textbox"/>
    <w:rsid w:val="006C7F29"/>
    <w:pPr>
      <w:pBdr>
        <w:left w:val="single" w:sz="36" w:space="4" w:color="000080"/>
      </w:pBdr>
      <w:spacing w:line="480" w:lineRule="auto"/>
    </w:pPr>
    <w:rPr>
      <w:rFonts w:ascii="Arial Narrow" w:hAnsi="Arial Narrow"/>
      <w:i/>
      <w:iCs/>
      <w:color w:val="000000"/>
      <w:sz w:val="24"/>
      <w:szCs w:val="24"/>
      <w:lang w:val="en-US" w:eastAsia="zh-CN"/>
    </w:rPr>
  </w:style>
  <w:style w:type="paragraph" w:customStyle="1" w:styleId="TivoliResponse">
    <w:name w:val="Tivoli Response"/>
    <w:basedOn w:val="Normal"/>
    <w:rsid w:val="006C7F29"/>
    <w:pPr>
      <w:tabs>
        <w:tab w:val="right" w:pos="9360"/>
      </w:tabs>
      <w:spacing w:before="120" w:after="120" w:line="240" w:lineRule="atLeast"/>
      <w:ind w:left="720"/>
    </w:pPr>
    <w:rPr>
      <w:rFonts w:ascii="Arial" w:eastAsia="Times New Roman" w:hAnsi="Arial" w:cs="Arial"/>
      <w:i/>
      <w:iCs/>
      <w:sz w:val="20"/>
      <w:lang w:eastAsia="zh-CN"/>
    </w:rPr>
  </w:style>
  <w:style w:type="paragraph" w:customStyle="1" w:styleId="execsummarybdytext">
    <w:name w:val="exec summary bdytext"/>
    <w:rsid w:val="006C7F29"/>
    <w:pPr>
      <w:spacing w:before="120" w:after="130" w:line="408" w:lineRule="auto"/>
      <w:ind w:right="5040"/>
      <w:jc w:val="both"/>
    </w:pPr>
    <w:rPr>
      <w:rFonts w:ascii="Arial Narrow" w:hAnsi="Arial Narrow"/>
      <w:color w:val="000000"/>
      <w:lang w:val="en-US" w:eastAsia="zh-CN"/>
    </w:rPr>
  </w:style>
  <w:style w:type="paragraph" w:customStyle="1" w:styleId="CGJustifiedBullets">
    <w:name w:val="CG Justified Bullets"/>
    <w:rsid w:val="006C7F29"/>
    <w:pPr>
      <w:numPr>
        <w:numId w:val="3"/>
      </w:numPr>
      <w:tabs>
        <w:tab w:val="clear" w:pos="1800"/>
        <w:tab w:val="left" w:pos="270"/>
      </w:tabs>
      <w:spacing w:line="360" w:lineRule="auto"/>
      <w:ind w:left="273" w:right="5040" w:hanging="187"/>
      <w:jc w:val="both"/>
    </w:pPr>
    <w:rPr>
      <w:rFonts w:ascii="Arial Narrow" w:hAnsi="Arial Narrow"/>
      <w:snapToGrid w:val="0"/>
      <w:color w:val="000000"/>
      <w:lang w:val="en-US" w:eastAsia="en-US"/>
    </w:rPr>
  </w:style>
  <w:style w:type="paragraph" w:styleId="NormalWeb">
    <w:name w:val="Normal (Web)"/>
    <w:basedOn w:val="Normal"/>
    <w:rsid w:val="006C7F29"/>
    <w:pPr>
      <w:spacing w:before="100" w:beforeAutospacing="1" w:after="100" w:afterAutospacing="1"/>
    </w:pPr>
    <w:rPr>
      <w:rFonts w:ascii="Arial" w:eastAsia="Arial Unicode MS" w:hAnsi="Arial" w:cs="Arial"/>
      <w:color w:val="000000"/>
      <w:szCs w:val="24"/>
    </w:rPr>
  </w:style>
  <w:style w:type="paragraph" w:styleId="BalloonText">
    <w:name w:val="Balloon Text"/>
    <w:basedOn w:val="Normal"/>
    <w:semiHidden/>
    <w:rsid w:val="006C7F29"/>
    <w:rPr>
      <w:rFonts w:ascii="Tahoma" w:hAnsi="Tahoma" w:cs="Tahoma"/>
      <w:sz w:val="16"/>
      <w:szCs w:val="16"/>
    </w:rPr>
  </w:style>
  <w:style w:type="paragraph" w:customStyle="1" w:styleId="cgtableheading">
    <w:name w:val="cg table heading"/>
    <w:basedOn w:val="BodyText"/>
    <w:rsid w:val="006C7F29"/>
    <w:pPr>
      <w:jc w:val="left"/>
    </w:pPr>
    <w:rPr>
      <w:b/>
      <w:bCs/>
      <w:i w:val="0"/>
      <w:color w:val="FFFFFF"/>
      <w:sz w:val="20"/>
      <w:lang w:eastAsia="zh-CN"/>
    </w:rPr>
  </w:style>
  <w:style w:type="paragraph" w:customStyle="1" w:styleId="cgtabletext0">
    <w:name w:val="cgtable text"/>
    <w:rsid w:val="006C7F29"/>
    <w:pPr>
      <w:spacing w:before="60" w:after="60"/>
    </w:pPr>
    <w:rPr>
      <w:rFonts w:ascii="Arial Narrow" w:hAnsi="Arial Narrow"/>
      <w:color w:val="000000"/>
      <w:lang w:val="en-US" w:eastAsia="zh-CN"/>
    </w:rPr>
  </w:style>
  <w:style w:type="paragraph" w:styleId="Title">
    <w:name w:val="Title"/>
    <w:basedOn w:val="Normal"/>
    <w:qFormat/>
    <w:rsid w:val="006C7F29"/>
    <w:pPr>
      <w:jc w:val="center"/>
    </w:pPr>
    <w:rPr>
      <w:rFonts w:ascii="Arial" w:eastAsia="Times New Roman" w:hAnsi="Arial" w:cs="Arial"/>
      <w:sz w:val="28"/>
      <w:szCs w:val="28"/>
      <w:lang w:eastAsia="zh-CN"/>
    </w:rPr>
  </w:style>
  <w:style w:type="character" w:customStyle="1" w:styleId="cgtabletextChar">
    <w:name w:val="cgtable text Char"/>
    <w:rsid w:val="006C7F29"/>
    <w:rPr>
      <w:rFonts w:ascii="Arial Narrow" w:eastAsia="Times" w:hAnsi="Arial Narrow"/>
      <w:color w:val="000000"/>
      <w:lang w:val="en-US" w:eastAsia="zh-CN" w:bidi="ar-SA"/>
    </w:rPr>
  </w:style>
  <w:style w:type="character" w:customStyle="1" w:styleId="cgtabletextChar0">
    <w:name w:val="cg table text Char"/>
    <w:rsid w:val="006C7F29"/>
    <w:rPr>
      <w:rFonts w:ascii="Arial Narrow" w:eastAsia="Times" w:hAnsi="Arial Narrow"/>
      <w:color w:val="000000"/>
      <w:lang w:val="en-US" w:eastAsia="en-US" w:bidi="ar-SA"/>
    </w:rPr>
  </w:style>
  <w:style w:type="character" w:styleId="FollowedHyperlink">
    <w:name w:val="FollowedHyperlink"/>
    <w:rsid w:val="006C7F29"/>
    <w:rPr>
      <w:color w:val="800080"/>
      <w:u w:val="single"/>
    </w:rPr>
  </w:style>
  <w:style w:type="character" w:customStyle="1" w:styleId="subtitle1">
    <w:name w:val="subtitle1"/>
    <w:rsid w:val="006C7F29"/>
    <w:rPr>
      <w:rFonts w:ascii="Arial" w:hAnsi="Arial" w:cs="Arial" w:hint="default"/>
      <w:b w:val="0"/>
      <w:bCs w:val="0"/>
      <w:color w:val="000000"/>
      <w:sz w:val="23"/>
      <w:szCs w:val="23"/>
    </w:rPr>
  </w:style>
  <w:style w:type="character" w:customStyle="1" w:styleId="cgtabletextCharChar">
    <w:name w:val="cgtable text Char Char"/>
    <w:rsid w:val="006C7F29"/>
    <w:rPr>
      <w:rFonts w:ascii="Arial Narrow" w:eastAsia="Times" w:hAnsi="Arial Narrow"/>
      <w:color w:val="000000"/>
      <w:lang w:val="en-US" w:eastAsia="zh-CN" w:bidi="ar-SA"/>
    </w:rPr>
  </w:style>
  <w:style w:type="character" w:customStyle="1" w:styleId="cgtabletextCharChar0">
    <w:name w:val="cg table text Char Char"/>
    <w:rsid w:val="006C7F29"/>
    <w:rPr>
      <w:rFonts w:ascii="Arial Narrow" w:eastAsia="Times" w:hAnsi="Arial Narrow"/>
      <w:color w:val="000000"/>
      <w:lang w:val="en-US" w:eastAsia="en-US" w:bidi="ar-SA"/>
    </w:rPr>
  </w:style>
  <w:style w:type="paragraph" w:styleId="TOC3">
    <w:name w:val="toc 3"/>
    <w:basedOn w:val="Normal"/>
    <w:next w:val="Normal"/>
    <w:autoRedefine/>
    <w:uiPriority w:val="39"/>
    <w:rsid w:val="006C7F29"/>
    <w:pPr>
      <w:ind w:left="480"/>
    </w:pPr>
  </w:style>
  <w:style w:type="paragraph" w:styleId="TOC4">
    <w:name w:val="toc 4"/>
    <w:basedOn w:val="Normal"/>
    <w:next w:val="Normal"/>
    <w:autoRedefine/>
    <w:semiHidden/>
    <w:rsid w:val="006C7F29"/>
    <w:pPr>
      <w:ind w:left="720"/>
    </w:pPr>
  </w:style>
  <w:style w:type="paragraph" w:styleId="TOC5">
    <w:name w:val="toc 5"/>
    <w:basedOn w:val="Normal"/>
    <w:next w:val="Normal"/>
    <w:autoRedefine/>
    <w:semiHidden/>
    <w:rsid w:val="006C7F29"/>
    <w:pPr>
      <w:ind w:left="960"/>
    </w:pPr>
  </w:style>
  <w:style w:type="paragraph" w:styleId="TOC6">
    <w:name w:val="toc 6"/>
    <w:basedOn w:val="Normal"/>
    <w:next w:val="Normal"/>
    <w:autoRedefine/>
    <w:semiHidden/>
    <w:rsid w:val="006C7F29"/>
    <w:pPr>
      <w:ind w:left="1200"/>
    </w:pPr>
  </w:style>
  <w:style w:type="paragraph" w:styleId="TOC7">
    <w:name w:val="toc 7"/>
    <w:basedOn w:val="Normal"/>
    <w:next w:val="Normal"/>
    <w:autoRedefine/>
    <w:semiHidden/>
    <w:rsid w:val="006C7F29"/>
    <w:pPr>
      <w:ind w:left="1440"/>
    </w:pPr>
  </w:style>
  <w:style w:type="paragraph" w:styleId="TOC8">
    <w:name w:val="toc 8"/>
    <w:basedOn w:val="Normal"/>
    <w:next w:val="Normal"/>
    <w:autoRedefine/>
    <w:semiHidden/>
    <w:rsid w:val="006C7F29"/>
    <w:pPr>
      <w:ind w:left="1680"/>
    </w:pPr>
  </w:style>
  <w:style w:type="paragraph" w:styleId="TOC9">
    <w:name w:val="toc 9"/>
    <w:basedOn w:val="Normal"/>
    <w:next w:val="Normal"/>
    <w:autoRedefine/>
    <w:semiHidden/>
    <w:rsid w:val="006C7F29"/>
    <w:pPr>
      <w:ind w:left="1920"/>
    </w:pPr>
  </w:style>
  <w:style w:type="character" w:styleId="CommentReference">
    <w:name w:val="annotation reference"/>
    <w:semiHidden/>
    <w:rsid w:val="006C7F29"/>
    <w:rPr>
      <w:sz w:val="16"/>
      <w:szCs w:val="16"/>
    </w:rPr>
  </w:style>
  <w:style w:type="paragraph" w:styleId="CommentText">
    <w:name w:val="annotation text"/>
    <w:basedOn w:val="Normal"/>
    <w:semiHidden/>
    <w:rsid w:val="006C7F29"/>
    <w:rPr>
      <w:sz w:val="20"/>
    </w:rPr>
  </w:style>
  <w:style w:type="paragraph" w:styleId="CommentSubject">
    <w:name w:val="annotation subject"/>
    <w:basedOn w:val="CommentText"/>
    <w:next w:val="CommentText"/>
    <w:semiHidden/>
    <w:rsid w:val="006C7F29"/>
    <w:rPr>
      <w:b/>
      <w:bCs/>
    </w:rPr>
  </w:style>
  <w:style w:type="character" w:customStyle="1" w:styleId="RaymondBoardman">
    <w:name w:val="Raymond Boardman"/>
    <w:rsid w:val="006C7F29"/>
    <w:rPr>
      <w:rFonts w:ascii="Arial" w:hAnsi="Arial" w:cs="Arial"/>
      <w:color w:val="000000"/>
      <w:sz w:val="20"/>
    </w:rPr>
  </w:style>
  <w:style w:type="paragraph" w:styleId="ListParagraph">
    <w:name w:val="List Paragraph"/>
    <w:basedOn w:val="Normal"/>
    <w:uiPriority w:val="34"/>
    <w:qFormat/>
    <w:rsid w:val="0027423A"/>
    <w:pPr>
      <w:spacing w:after="200" w:line="276" w:lineRule="auto"/>
      <w:ind w:left="720"/>
      <w:contextualSpacing/>
    </w:pPr>
    <w:rPr>
      <w:rFonts w:asciiTheme="minorHAnsi" w:eastAsiaTheme="minorHAnsi" w:hAnsiTheme="minorHAnsi" w:cstheme="minorBidi"/>
      <w:sz w:val="22"/>
      <w:szCs w:val="22"/>
      <w:lang w:val="en-NZ"/>
    </w:rPr>
  </w:style>
  <w:style w:type="paragraph" w:customStyle="1" w:styleId="font8">
    <w:name w:val="font_8"/>
    <w:basedOn w:val="Normal"/>
    <w:rsid w:val="00C21F63"/>
    <w:pPr>
      <w:spacing w:before="100" w:beforeAutospacing="1" w:after="100" w:afterAutospacing="1"/>
    </w:pPr>
    <w:rPr>
      <w:rFonts w:ascii="Times New Roman" w:eastAsia="Times New Roman" w:hAnsi="Times New Roman"/>
      <w:szCs w:val="24"/>
      <w:lang w:val="en-NZ" w:eastAsia="en-NZ"/>
    </w:rPr>
  </w:style>
  <w:style w:type="paragraph" w:styleId="Revision">
    <w:name w:val="Revision"/>
    <w:hidden/>
    <w:uiPriority w:val="99"/>
    <w:semiHidden/>
    <w:rsid w:val="005747B5"/>
    <w:rPr>
      <w:sz w:val="24"/>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NZ" w:eastAsia="en-NZ"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74C3"/>
    <w:rPr>
      <w:sz w:val="24"/>
      <w:lang w:val="en-US" w:eastAsia="en-US"/>
    </w:rPr>
  </w:style>
  <w:style w:type="paragraph" w:styleId="Heading1">
    <w:name w:val="heading 1"/>
    <w:aliases w:val="H1"/>
    <w:basedOn w:val="Normal"/>
    <w:next w:val="Normal"/>
    <w:qFormat/>
    <w:rsid w:val="006C7F29"/>
    <w:pPr>
      <w:keepNext/>
      <w:tabs>
        <w:tab w:val="left" w:pos="2880"/>
      </w:tabs>
      <w:spacing w:before="600"/>
      <w:outlineLvl w:val="0"/>
    </w:pPr>
    <w:rPr>
      <w:rFonts w:ascii="Arial" w:hAnsi="Arial"/>
      <w:b/>
      <w:color w:val="000080"/>
      <w:sz w:val="28"/>
    </w:rPr>
  </w:style>
  <w:style w:type="paragraph" w:styleId="Heading2">
    <w:name w:val="heading 2"/>
    <w:basedOn w:val="Normal"/>
    <w:next w:val="Normal"/>
    <w:qFormat/>
    <w:rsid w:val="006C7F29"/>
    <w:pPr>
      <w:keepNext/>
      <w:numPr>
        <w:ilvl w:val="1"/>
        <w:numId w:val="4"/>
      </w:numPr>
      <w:outlineLvl w:val="1"/>
    </w:pPr>
    <w:rPr>
      <w:rFonts w:ascii="Arial Narrow" w:hAnsi="Arial Narrow"/>
      <w:b/>
      <w:i/>
      <w:color w:val="000000"/>
    </w:rPr>
  </w:style>
  <w:style w:type="paragraph" w:styleId="Heading3">
    <w:name w:val="heading 3"/>
    <w:basedOn w:val="Normal"/>
    <w:next w:val="Normal"/>
    <w:qFormat/>
    <w:rsid w:val="006C7F29"/>
    <w:pPr>
      <w:keepNext/>
      <w:ind w:left="3096"/>
      <w:outlineLvl w:val="2"/>
    </w:pPr>
    <w:rPr>
      <w:rFonts w:ascii="Arial" w:hAnsi="Arial"/>
      <w:b/>
      <w:sz w:val="20"/>
    </w:rPr>
  </w:style>
  <w:style w:type="paragraph" w:styleId="Heading4">
    <w:name w:val="heading 4"/>
    <w:basedOn w:val="Normal"/>
    <w:next w:val="Normal"/>
    <w:qFormat/>
    <w:rsid w:val="006C7F29"/>
    <w:pPr>
      <w:keepNext/>
      <w:spacing w:before="4900" w:line="360" w:lineRule="auto"/>
      <w:ind w:left="3060"/>
      <w:outlineLvl w:val="3"/>
    </w:pPr>
    <w:rPr>
      <w:rFonts w:ascii="Arial Narrow" w:hAnsi="Arial Narrow"/>
      <w:b/>
      <w:color w:val="000080"/>
      <w:sz w:val="28"/>
    </w:rPr>
  </w:style>
  <w:style w:type="paragraph" w:styleId="Heading5">
    <w:name w:val="heading 5"/>
    <w:basedOn w:val="Normal"/>
    <w:next w:val="Normal"/>
    <w:qFormat/>
    <w:rsid w:val="006C7F29"/>
    <w:pPr>
      <w:keepNext/>
      <w:outlineLvl w:val="4"/>
    </w:pPr>
    <w:rPr>
      <w:rFonts w:ascii="Arial Narrow" w:hAnsi="Arial Narrow"/>
      <w:b/>
      <w:i/>
      <w:color w:val="FF0000"/>
      <w:sz w:val="28"/>
    </w:rPr>
  </w:style>
  <w:style w:type="paragraph" w:styleId="Heading6">
    <w:name w:val="heading 6"/>
    <w:basedOn w:val="Normal"/>
    <w:next w:val="Normal"/>
    <w:qFormat/>
    <w:rsid w:val="006C7F29"/>
    <w:pPr>
      <w:keepNext/>
      <w:pageBreakBefore/>
      <w:tabs>
        <w:tab w:val="left" w:pos="360"/>
        <w:tab w:val="left" w:pos="720"/>
        <w:tab w:val="left" w:pos="1080"/>
      </w:tabs>
      <w:outlineLvl w:val="5"/>
    </w:pPr>
    <w:rPr>
      <w:rFonts w:ascii="Times New Roman" w:eastAsia="Times New Roman" w:hAnsi="Times New Roman"/>
      <w:b/>
      <w:sz w:val="20"/>
    </w:rPr>
  </w:style>
  <w:style w:type="paragraph" w:styleId="Heading7">
    <w:name w:val="heading 7"/>
    <w:basedOn w:val="Normal"/>
    <w:next w:val="Normal"/>
    <w:qFormat/>
    <w:rsid w:val="006C7F29"/>
    <w:pPr>
      <w:keepNext/>
      <w:spacing w:before="60" w:after="60"/>
      <w:jc w:val="center"/>
      <w:outlineLvl w:val="6"/>
    </w:pPr>
    <w:rPr>
      <w:rFonts w:ascii="Arial" w:hAnsi="Arial"/>
      <w:b/>
      <w:snapToGrid w:val="0"/>
      <w:sz w:val="20"/>
    </w:rPr>
  </w:style>
  <w:style w:type="paragraph" w:styleId="Heading8">
    <w:name w:val="heading 8"/>
    <w:basedOn w:val="Normal"/>
    <w:next w:val="BodyText"/>
    <w:qFormat/>
    <w:rsid w:val="006C7F29"/>
    <w:pPr>
      <w:keepNext/>
      <w:keepLines/>
      <w:tabs>
        <w:tab w:val="left" w:pos="0"/>
        <w:tab w:val="left" w:pos="360"/>
        <w:tab w:val="left" w:pos="1080"/>
        <w:tab w:val="left" w:pos="1800"/>
        <w:tab w:val="left" w:pos="2520"/>
        <w:tab w:val="left" w:pos="3240"/>
        <w:tab w:val="left" w:pos="3960"/>
        <w:tab w:val="left" w:pos="4680"/>
      </w:tabs>
      <w:spacing w:before="240" w:after="120" w:line="280" w:lineRule="exact"/>
      <w:ind w:left="360" w:hanging="360"/>
      <w:jc w:val="both"/>
      <w:outlineLvl w:val="7"/>
    </w:pPr>
    <w:rPr>
      <w:rFonts w:ascii="Arial" w:eastAsia="Times New Roman" w:hAnsi="Arial"/>
      <w:i/>
      <w:color w:val="000000"/>
      <w:kern w:val="28"/>
      <w:sz w:val="22"/>
    </w:rPr>
  </w:style>
  <w:style w:type="paragraph" w:styleId="Heading9">
    <w:name w:val="heading 9"/>
    <w:basedOn w:val="Normal"/>
    <w:next w:val="Normal"/>
    <w:qFormat/>
    <w:rsid w:val="006C7F29"/>
    <w:pPr>
      <w:keepNext/>
      <w:spacing w:before="60" w:after="60"/>
      <w:jc w:val="right"/>
      <w:outlineLvl w:val="8"/>
    </w:pPr>
    <w:rPr>
      <w:rFonts w:ascii="Arial Narrow" w:hAnsi="Arial Narrow"/>
      <w:i/>
      <w:snapToGrid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heading3"/>
    <w:basedOn w:val="Normal"/>
    <w:rsid w:val="006C7F29"/>
    <w:pPr>
      <w:jc w:val="right"/>
    </w:pPr>
    <w:rPr>
      <w:rFonts w:ascii="Arial Narrow" w:hAnsi="Arial Narrow"/>
      <w:i/>
      <w:color w:val="000000"/>
    </w:rPr>
  </w:style>
  <w:style w:type="paragraph" w:styleId="Header">
    <w:name w:val="header"/>
    <w:aliases w:val="Draft,Table header"/>
    <w:basedOn w:val="Normal"/>
    <w:rsid w:val="006C7F29"/>
    <w:pPr>
      <w:tabs>
        <w:tab w:val="center" w:pos="4320"/>
        <w:tab w:val="right" w:pos="8640"/>
      </w:tabs>
    </w:pPr>
  </w:style>
  <w:style w:type="paragraph" w:styleId="Footer">
    <w:name w:val="footer"/>
    <w:basedOn w:val="Normal"/>
    <w:rsid w:val="006C7F29"/>
    <w:pPr>
      <w:tabs>
        <w:tab w:val="center" w:pos="4320"/>
        <w:tab w:val="right" w:pos="8640"/>
      </w:tabs>
    </w:pPr>
  </w:style>
  <w:style w:type="character" w:styleId="PageNumber">
    <w:name w:val="page number"/>
    <w:basedOn w:val="DefaultParagraphFont"/>
    <w:rsid w:val="006C7F29"/>
  </w:style>
  <w:style w:type="paragraph" w:customStyle="1" w:styleId="CGBody">
    <w:name w:val="CG Body"/>
    <w:rsid w:val="006C7F29"/>
    <w:pPr>
      <w:spacing w:after="120"/>
      <w:ind w:left="3067"/>
    </w:pPr>
    <w:rPr>
      <w:rFonts w:ascii="Arial Narrow" w:eastAsia="Times New Roman" w:hAnsi="Arial Narrow"/>
      <w:color w:val="000000"/>
      <w:lang w:val="en-US" w:eastAsia="en-US"/>
    </w:rPr>
  </w:style>
  <w:style w:type="paragraph" w:styleId="BodyTextIndent">
    <w:name w:val="Body Text Indent"/>
    <w:basedOn w:val="Normal"/>
    <w:rsid w:val="006C7F29"/>
    <w:pPr>
      <w:tabs>
        <w:tab w:val="left" w:pos="90"/>
      </w:tabs>
      <w:spacing w:line="360" w:lineRule="auto"/>
      <w:ind w:left="1440"/>
    </w:pPr>
  </w:style>
  <w:style w:type="paragraph" w:customStyle="1" w:styleId="CGBullet1">
    <w:name w:val="CG Bullet 1"/>
    <w:rsid w:val="006C7F29"/>
    <w:pPr>
      <w:numPr>
        <w:numId w:val="2"/>
      </w:numPr>
      <w:spacing w:after="60"/>
    </w:pPr>
    <w:rPr>
      <w:rFonts w:ascii="Arial Narrow" w:eastAsia="Times New Roman" w:hAnsi="Arial Narrow"/>
      <w:color w:val="000000"/>
      <w:lang w:val="en-US" w:eastAsia="en-US"/>
    </w:rPr>
  </w:style>
  <w:style w:type="paragraph" w:customStyle="1" w:styleId="CGHeading4">
    <w:name w:val="CG Heading 4"/>
    <w:rsid w:val="006C7F29"/>
    <w:pPr>
      <w:spacing w:before="120" w:after="120"/>
      <w:ind w:left="3096"/>
    </w:pPr>
    <w:rPr>
      <w:rFonts w:ascii="Arial" w:eastAsia="Times New Roman" w:hAnsi="Arial"/>
      <w:b/>
      <w:iCs/>
      <w:noProof/>
      <w:lang w:val="en-US" w:eastAsia="en-US"/>
    </w:rPr>
  </w:style>
  <w:style w:type="paragraph" w:styleId="DocumentMap">
    <w:name w:val="Document Map"/>
    <w:basedOn w:val="Normal"/>
    <w:semiHidden/>
    <w:rsid w:val="006C7F29"/>
    <w:pPr>
      <w:shd w:val="clear" w:color="auto" w:fill="000080"/>
    </w:pPr>
    <w:rPr>
      <w:rFonts w:ascii="Tahoma" w:hAnsi="Tahoma"/>
    </w:rPr>
  </w:style>
  <w:style w:type="paragraph" w:styleId="Index1">
    <w:name w:val="index 1"/>
    <w:basedOn w:val="Normal"/>
    <w:next w:val="Normal"/>
    <w:autoRedefine/>
    <w:semiHidden/>
    <w:rsid w:val="006C7F29"/>
    <w:pPr>
      <w:ind w:left="240" w:hanging="240"/>
    </w:pPr>
  </w:style>
  <w:style w:type="paragraph" w:customStyle="1" w:styleId="CGBodyText">
    <w:name w:val="CG Body Text"/>
    <w:rsid w:val="006C7F29"/>
    <w:pPr>
      <w:spacing w:after="120"/>
      <w:ind w:left="3096"/>
    </w:pPr>
    <w:rPr>
      <w:rFonts w:ascii="Arial Narrow" w:hAnsi="Arial Narrow"/>
      <w:color w:val="000000"/>
      <w:lang w:val="en-US" w:eastAsia="en-US"/>
    </w:rPr>
  </w:style>
  <w:style w:type="paragraph" w:styleId="TOC2">
    <w:name w:val="toc 2"/>
    <w:basedOn w:val="Normal"/>
    <w:next w:val="Normal"/>
    <w:autoRedefine/>
    <w:uiPriority w:val="39"/>
    <w:rsid w:val="006C7F29"/>
    <w:pPr>
      <w:ind w:left="200"/>
    </w:pPr>
    <w:rPr>
      <w:rFonts w:ascii="Times New Roman" w:eastAsia="Times New Roman" w:hAnsi="Times New Roman"/>
      <w:smallCaps/>
      <w:sz w:val="20"/>
    </w:rPr>
  </w:style>
  <w:style w:type="paragraph" w:customStyle="1" w:styleId="CGHeading1">
    <w:name w:val="CG Heading 1"/>
    <w:rsid w:val="006C7F29"/>
    <w:pPr>
      <w:keepNext/>
      <w:spacing w:after="120"/>
      <w:jc w:val="both"/>
    </w:pPr>
    <w:rPr>
      <w:rFonts w:ascii="Arial Narrow" w:eastAsia="Times New Roman" w:hAnsi="Arial Narrow"/>
      <w:b/>
      <w:color w:val="000080"/>
      <w:sz w:val="28"/>
      <w:lang w:val="en-US" w:eastAsia="en-US"/>
    </w:rPr>
  </w:style>
  <w:style w:type="paragraph" w:customStyle="1" w:styleId="Hang1">
    <w:name w:val="Hang 1"/>
    <w:basedOn w:val="Normal"/>
    <w:rsid w:val="006C7F29"/>
    <w:pPr>
      <w:tabs>
        <w:tab w:val="num" w:pos="360"/>
      </w:tabs>
      <w:spacing w:after="120"/>
      <w:ind w:left="360" w:right="-900" w:hanging="360"/>
    </w:pPr>
    <w:rPr>
      <w:rFonts w:ascii="Garamond" w:eastAsia="Times New Roman" w:hAnsi="Garamond"/>
      <w:sz w:val="23"/>
    </w:rPr>
  </w:style>
  <w:style w:type="character" w:styleId="Hyperlink">
    <w:name w:val="Hyperlink"/>
    <w:uiPriority w:val="99"/>
    <w:rsid w:val="006C7F29"/>
    <w:rPr>
      <w:color w:val="0000FF"/>
      <w:u w:val="single"/>
    </w:rPr>
  </w:style>
  <w:style w:type="paragraph" w:customStyle="1" w:styleId="HangingIndent1">
    <w:name w:val="Hanging Indent 1"/>
    <w:basedOn w:val="Normal"/>
    <w:rsid w:val="006C7F29"/>
    <w:pPr>
      <w:tabs>
        <w:tab w:val="num" w:pos="360"/>
      </w:tabs>
      <w:ind w:left="360" w:hanging="360"/>
    </w:pPr>
    <w:rPr>
      <w:rFonts w:ascii="Times New Roman" w:eastAsia="Times New Roman" w:hAnsi="Times New Roman"/>
      <w:sz w:val="20"/>
    </w:rPr>
  </w:style>
  <w:style w:type="paragraph" w:customStyle="1" w:styleId="Hang2">
    <w:name w:val="Hang 2"/>
    <w:basedOn w:val="Hang1"/>
    <w:rsid w:val="006C7F29"/>
    <w:pPr>
      <w:tabs>
        <w:tab w:val="clear" w:pos="360"/>
        <w:tab w:val="left" w:pos="2250"/>
        <w:tab w:val="left" w:pos="2700"/>
      </w:tabs>
      <w:ind w:left="2340"/>
    </w:pPr>
  </w:style>
  <w:style w:type="paragraph" w:styleId="ListBullet">
    <w:name w:val="List Bullet"/>
    <w:aliases w:val="UL"/>
    <w:basedOn w:val="List"/>
    <w:autoRedefine/>
    <w:rsid w:val="006C7F29"/>
    <w:pPr>
      <w:spacing w:line="120" w:lineRule="atLeast"/>
      <w:ind w:left="216" w:hanging="216"/>
      <w:jc w:val="both"/>
    </w:pPr>
    <w:rPr>
      <w:rFonts w:ascii="Garamond" w:hAnsi="Garamond"/>
      <w:color w:val="000000"/>
      <w:spacing w:val="-5"/>
      <w:sz w:val="21"/>
    </w:rPr>
  </w:style>
  <w:style w:type="paragraph" w:styleId="List">
    <w:name w:val="List"/>
    <w:basedOn w:val="Normal"/>
    <w:rsid w:val="006C7F29"/>
    <w:pPr>
      <w:ind w:left="360" w:hanging="360"/>
    </w:pPr>
    <w:rPr>
      <w:rFonts w:ascii="Times New Roman" w:eastAsia="Times New Roman" w:hAnsi="Times New Roman"/>
      <w:sz w:val="20"/>
    </w:rPr>
  </w:style>
  <w:style w:type="paragraph" w:customStyle="1" w:styleId="bullet1">
    <w:name w:val="bullet1"/>
    <w:basedOn w:val="Indent4"/>
    <w:rsid w:val="006C7F29"/>
    <w:pPr>
      <w:tabs>
        <w:tab w:val="num" w:pos="1800"/>
      </w:tabs>
      <w:spacing w:before="120"/>
      <w:ind w:left="1800" w:hanging="360"/>
    </w:pPr>
    <w:rPr>
      <w:snapToGrid w:val="0"/>
    </w:rPr>
  </w:style>
  <w:style w:type="paragraph" w:customStyle="1" w:styleId="Indent4">
    <w:name w:val="Indent4"/>
    <w:basedOn w:val="Normal"/>
    <w:rsid w:val="006C7F29"/>
    <w:pPr>
      <w:ind w:left="1440"/>
    </w:pPr>
    <w:rPr>
      <w:rFonts w:ascii="MyriaMM" w:eastAsia="Times New Roman" w:hAnsi="MyriaMM"/>
      <w:sz w:val="22"/>
    </w:rPr>
  </w:style>
  <w:style w:type="paragraph" w:customStyle="1" w:styleId="BulletFirst">
    <w:name w:val="Bullet First"/>
    <w:basedOn w:val="Normal"/>
    <w:next w:val="Normal"/>
    <w:rsid w:val="006C7F29"/>
    <w:pPr>
      <w:tabs>
        <w:tab w:val="num" w:pos="360"/>
      </w:tabs>
      <w:spacing w:before="120"/>
      <w:ind w:left="360" w:hanging="360"/>
    </w:pPr>
    <w:rPr>
      <w:rFonts w:ascii="Arial" w:eastAsia="Times New Roman" w:hAnsi="Arial"/>
      <w:sz w:val="16"/>
    </w:rPr>
  </w:style>
  <w:style w:type="paragraph" w:customStyle="1" w:styleId="CGBullet2">
    <w:name w:val="CG Bullet 2"/>
    <w:rsid w:val="006C7F29"/>
    <w:pPr>
      <w:numPr>
        <w:numId w:val="1"/>
      </w:numPr>
      <w:tabs>
        <w:tab w:val="clear" w:pos="360"/>
      </w:tabs>
      <w:ind w:left="3427" w:hanging="187"/>
    </w:pPr>
    <w:rPr>
      <w:rFonts w:ascii="Arial Narrow" w:eastAsia="Times New Roman" w:hAnsi="Arial Narrow"/>
      <w:noProof/>
      <w:color w:val="000000"/>
      <w:lang w:val="en-US" w:eastAsia="en-US"/>
    </w:rPr>
  </w:style>
  <w:style w:type="paragraph" w:customStyle="1" w:styleId="CGHeading2">
    <w:name w:val="CG Heading 2"/>
    <w:rsid w:val="006C7F29"/>
    <w:pPr>
      <w:spacing w:before="120" w:after="120"/>
      <w:ind w:left="720"/>
    </w:pPr>
    <w:rPr>
      <w:rFonts w:ascii="Arial" w:eastAsia="Times New Roman" w:hAnsi="Arial"/>
      <w:b/>
      <w:noProof/>
      <w:color w:val="800000"/>
      <w:sz w:val="24"/>
      <w:lang w:val="en-US" w:eastAsia="en-US"/>
    </w:rPr>
  </w:style>
  <w:style w:type="paragraph" w:customStyle="1" w:styleId="CGHeading3">
    <w:name w:val="CG Heading 3"/>
    <w:rsid w:val="006C7F29"/>
    <w:pPr>
      <w:spacing w:before="120" w:after="120"/>
      <w:ind w:left="1440"/>
    </w:pPr>
    <w:rPr>
      <w:rFonts w:ascii="Arial" w:eastAsia="Times New Roman" w:hAnsi="Arial"/>
      <w:b/>
      <w:noProof/>
      <w:color w:val="008080"/>
      <w:lang w:val="en-US" w:eastAsia="en-US"/>
    </w:rPr>
  </w:style>
  <w:style w:type="paragraph" w:customStyle="1" w:styleId="CGHeading5">
    <w:name w:val="CG Heading 5"/>
    <w:rsid w:val="006C7F29"/>
    <w:pPr>
      <w:spacing w:before="120" w:after="120"/>
      <w:ind w:left="1800"/>
    </w:pPr>
    <w:rPr>
      <w:rFonts w:ascii="Garamond" w:eastAsia="Times New Roman" w:hAnsi="Garamond"/>
      <w:i/>
      <w:noProof/>
      <w:lang w:val="en-US" w:eastAsia="en-US"/>
    </w:rPr>
  </w:style>
  <w:style w:type="paragraph" w:customStyle="1" w:styleId="ListBulleted">
    <w:name w:val="List Bulleted"/>
    <w:basedOn w:val="Normal"/>
    <w:rsid w:val="006C7F29"/>
    <w:pPr>
      <w:tabs>
        <w:tab w:val="num" w:pos="360"/>
      </w:tabs>
      <w:ind w:left="360" w:hanging="360"/>
    </w:pPr>
    <w:rPr>
      <w:rFonts w:ascii="Times New Roman" w:eastAsia="Times New Roman" w:hAnsi="Times New Roman"/>
    </w:rPr>
  </w:style>
  <w:style w:type="paragraph" w:styleId="FootnoteText">
    <w:name w:val="footnote text"/>
    <w:basedOn w:val="Normal"/>
    <w:semiHidden/>
    <w:rsid w:val="006C7F29"/>
    <w:pPr>
      <w:widowControl w:val="0"/>
    </w:pPr>
    <w:rPr>
      <w:rFonts w:ascii="Arial" w:eastAsia="Times New Roman" w:hAnsi="Arial"/>
      <w:snapToGrid w:val="0"/>
      <w:sz w:val="20"/>
    </w:rPr>
  </w:style>
  <w:style w:type="paragraph" w:styleId="MacroText">
    <w:name w:val="macro"/>
    <w:semiHidden/>
    <w:rsid w:val="006C7F29"/>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lang w:val="en-US" w:eastAsia="en-US"/>
    </w:rPr>
  </w:style>
  <w:style w:type="paragraph" w:customStyle="1" w:styleId="Bullet10">
    <w:name w:val="Bullet:1"/>
    <w:basedOn w:val="Normal"/>
    <w:rsid w:val="006C7F29"/>
    <w:pPr>
      <w:tabs>
        <w:tab w:val="num" w:pos="360"/>
      </w:tabs>
      <w:spacing w:after="115"/>
      <w:ind w:left="648" w:hanging="360"/>
    </w:pPr>
    <w:rPr>
      <w:rFonts w:ascii="Times New Roman" w:eastAsia="Times New Roman" w:hAnsi="Times New Roman"/>
      <w:sz w:val="18"/>
    </w:rPr>
  </w:style>
  <w:style w:type="paragraph" w:styleId="Caption">
    <w:name w:val="caption"/>
    <w:basedOn w:val="BodyText"/>
    <w:next w:val="Normal"/>
    <w:qFormat/>
    <w:rsid w:val="006C7F29"/>
    <w:pPr>
      <w:keepLines/>
      <w:spacing w:before="120" w:after="120"/>
      <w:ind w:left="2970"/>
      <w:jc w:val="left"/>
    </w:pPr>
    <w:rPr>
      <w:rFonts w:ascii="Arial" w:eastAsia="Times New Roman" w:hAnsi="Arial"/>
      <w:b/>
      <w:i w:val="0"/>
      <w:color w:val="auto"/>
      <w:sz w:val="20"/>
    </w:rPr>
  </w:style>
  <w:style w:type="character" w:styleId="Strong">
    <w:name w:val="Strong"/>
    <w:qFormat/>
    <w:rsid w:val="006C7F29"/>
    <w:rPr>
      <w:b/>
    </w:rPr>
  </w:style>
  <w:style w:type="paragraph" w:styleId="TOC1">
    <w:name w:val="toc 1"/>
    <w:basedOn w:val="Normal"/>
    <w:next w:val="Normal"/>
    <w:autoRedefine/>
    <w:uiPriority w:val="39"/>
    <w:rsid w:val="006C7F29"/>
    <w:pPr>
      <w:spacing w:before="120" w:after="120"/>
    </w:pPr>
    <w:rPr>
      <w:rFonts w:ascii="Times New Roman" w:eastAsia="Times New Roman" w:hAnsi="Times New Roman"/>
      <w:b/>
      <w:caps/>
      <w:sz w:val="20"/>
    </w:rPr>
  </w:style>
  <w:style w:type="paragraph" w:styleId="BodyTextIndent2">
    <w:name w:val="Body Text Indent 2"/>
    <w:basedOn w:val="Normal"/>
    <w:rsid w:val="006C7F29"/>
    <w:pPr>
      <w:pBdr>
        <w:top w:val="single" w:sz="6" w:space="1" w:color="auto"/>
        <w:left w:val="single" w:sz="6" w:space="1" w:color="auto"/>
        <w:bottom w:val="single" w:sz="6" w:space="1" w:color="auto"/>
        <w:right w:val="single" w:sz="6" w:space="1" w:color="auto"/>
      </w:pBdr>
      <w:shd w:val="pct12" w:color="auto" w:fill="FFFFFF"/>
      <w:tabs>
        <w:tab w:val="left" w:pos="0"/>
        <w:tab w:val="left" w:pos="360"/>
        <w:tab w:val="left" w:pos="1080"/>
        <w:tab w:val="left" w:pos="1800"/>
        <w:tab w:val="left" w:pos="2520"/>
        <w:tab w:val="left" w:pos="3240"/>
        <w:tab w:val="left" w:pos="3960"/>
        <w:tab w:val="left" w:pos="4680"/>
      </w:tabs>
      <w:spacing w:line="240" w:lineRule="atLeast"/>
      <w:ind w:left="360"/>
    </w:pPr>
    <w:rPr>
      <w:rFonts w:ascii="Arial" w:eastAsia="Times New Roman" w:hAnsi="Arial"/>
      <w:color w:val="000000"/>
      <w:sz w:val="22"/>
    </w:rPr>
  </w:style>
  <w:style w:type="paragraph" w:customStyle="1" w:styleId="LotTitle">
    <w:name w:val="Lot Title"/>
    <w:basedOn w:val="Normal"/>
    <w:rsid w:val="006C7F29"/>
    <w:pPr>
      <w:pBdr>
        <w:bottom w:val="single" w:sz="4" w:space="1" w:color="auto"/>
      </w:pBdr>
    </w:pPr>
    <w:rPr>
      <w:rFonts w:ascii="Arial" w:eastAsia="Times New Roman" w:hAnsi="Arial"/>
      <w:b/>
      <w:sz w:val="28"/>
    </w:rPr>
  </w:style>
  <w:style w:type="paragraph" w:customStyle="1" w:styleId="RFPQuestion">
    <w:name w:val="RFP Question"/>
    <w:basedOn w:val="Normal"/>
    <w:rsid w:val="006C7F29"/>
    <w:pPr>
      <w:spacing w:before="120" w:after="120"/>
      <w:ind w:left="360" w:hanging="360"/>
    </w:pPr>
    <w:rPr>
      <w:rFonts w:ascii="Arial" w:eastAsia="Times New Roman" w:hAnsi="Arial"/>
      <w:i/>
      <w:color w:val="000080"/>
    </w:rPr>
  </w:style>
  <w:style w:type="paragraph" w:styleId="BodyText2">
    <w:name w:val="Body Text 2"/>
    <w:basedOn w:val="Normal"/>
    <w:rsid w:val="006C7F29"/>
    <w:pPr>
      <w:jc w:val="right"/>
    </w:pPr>
    <w:rPr>
      <w:rFonts w:ascii="Arial" w:hAnsi="Arial"/>
      <w:i/>
      <w:color w:val="FF0000"/>
    </w:rPr>
  </w:style>
  <w:style w:type="paragraph" w:customStyle="1" w:styleId="cgtextbox">
    <w:name w:val="cg textbox"/>
    <w:rsid w:val="006C7F29"/>
    <w:pPr>
      <w:pBdr>
        <w:right w:val="single" w:sz="36" w:space="10" w:color="000080"/>
      </w:pBdr>
      <w:jc w:val="right"/>
    </w:pPr>
    <w:rPr>
      <w:rFonts w:ascii="Arial Narrow" w:hAnsi="Arial Narrow"/>
      <w:i/>
      <w:color w:val="000000"/>
      <w:sz w:val="18"/>
      <w:lang w:val="en-US" w:eastAsia="en-US"/>
    </w:rPr>
  </w:style>
  <w:style w:type="paragraph" w:customStyle="1" w:styleId="1ptborder">
    <w:name w:val="1ptborder"/>
    <w:rsid w:val="006C7F29"/>
    <w:pPr>
      <w:spacing w:before="60" w:after="60"/>
      <w:ind w:left="162"/>
    </w:pPr>
    <w:rPr>
      <w:rFonts w:ascii="Arial Narrow" w:hAnsi="Arial Narrow"/>
      <w:color w:val="000000"/>
      <w:lang w:val="en-US" w:eastAsia="en-US"/>
    </w:rPr>
  </w:style>
  <w:style w:type="paragraph" w:styleId="BodyText3">
    <w:name w:val="Body Text 3"/>
    <w:basedOn w:val="Normal"/>
    <w:rsid w:val="006C7F29"/>
    <w:rPr>
      <w:rFonts w:ascii="Arial" w:eastAsia="Times New Roman" w:hAnsi="Arial"/>
      <w:sz w:val="16"/>
    </w:rPr>
  </w:style>
  <w:style w:type="paragraph" w:customStyle="1" w:styleId="cgtablehead">
    <w:name w:val="cg table head"/>
    <w:next w:val="cgtabletext"/>
    <w:rsid w:val="006C7F29"/>
    <w:pPr>
      <w:spacing w:before="60" w:after="60"/>
    </w:pPr>
    <w:rPr>
      <w:rFonts w:ascii="Arial Narrow" w:hAnsi="Arial Narrow"/>
      <w:b/>
      <w:color w:val="FFFFFF"/>
      <w:lang w:val="en-US" w:eastAsia="en-US"/>
    </w:rPr>
  </w:style>
  <w:style w:type="paragraph" w:customStyle="1" w:styleId="cgtabletext">
    <w:name w:val="cg table text"/>
    <w:rsid w:val="006C7F29"/>
    <w:pPr>
      <w:spacing w:before="60" w:after="60"/>
    </w:pPr>
    <w:rPr>
      <w:rFonts w:ascii="Arial Narrow" w:hAnsi="Arial Narrow"/>
      <w:color w:val="000000"/>
      <w:lang w:val="en-US" w:eastAsia="en-US"/>
    </w:rPr>
  </w:style>
  <w:style w:type="paragraph" w:customStyle="1" w:styleId="CGBodyItal">
    <w:name w:val="CG Body Ital"/>
    <w:basedOn w:val="CGBody"/>
    <w:rsid w:val="006C7F29"/>
    <w:pPr>
      <w:spacing w:after="60"/>
    </w:pPr>
    <w:rPr>
      <w:i/>
    </w:rPr>
  </w:style>
  <w:style w:type="paragraph" w:customStyle="1" w:styleId="cgexecsumtextbox">
    <w:name w:val="cg execsum textbox"/>
    <w:rsid w:val="006C7F29"/>
    <w:pPr>
      <w:pBdr>
        <w:left w:val="single" w:sz="36" w:space="4" w:color="000080"/>
      </w:pBdr>
      <w:spacing w:line="480" w:lineRule="auto"/>
    </w:pPr>
    <w:rPr>
      <w:rFonts w:ascii="Arial Narrow" w:hAnsi="Arial Narrow"/>
      <w:i/>
      <w:iCs/>
      <w:color w:val="000000"/>
      <w:sz w:val="24"/>
      <w:szCs w:val="24"/>
      <w:lang w:val="en-US" w:eastAsia="zh-CN"/>
    </w:rPr>
  </w:style>
  <w:style w:type="paragraph" w:customStyle="1" w:styleId="TivoliResponse">
    <w:name w:val="Tivoli Response"/>
    <w:basedOn w:val="Normal"/>
    <w:rsid w:val="006C7F29"/>
    <w:pPr>
      <w:tabs>
        <w:tab w:val="right" w:pos="9360"/>
      </w:tabs>
      <w:spacing w:before="120" w:after="120" w:line="240" w:lineRule="atLeast"/>
      <w:ind w:left="720"/>
    </w:pPr>
    <w:rPr>
      <w:rFonts w:ascii="Arial" w:eastAsia="Times New Roman" w:hAnsi="Arial" w:cs="Arial"/>
      <w:i/>
      <w:iCs/>
      <w:sz w:val="20"/>
      <w:lang w:eastAsia="zh-CN"/>
    </w:rPr>
  </w:style>
  <w:style w:type="paragraph" w:customStyle="1" w:styleId="execsummarybdytext">
    <w:name w:val="exec summary bdytext"/>
    <w:rsid w:val="006C7F29"/>
    <w:pPr>
      <w:spacing w:before="120" w:after="130" w:line="408" w:lineRule="auto"/>
      <w:ind w:right="5040"/>
      <w:jc w:val="both"/>
    </w:pPr>
    <w:rPr>
      <w:rFonts w:ascii="Arial Narrow" w:hAnsi="Arial Narrow"/>
      <w:color w:val="000000"/>
      <w:lang w:val="en-US" w:eastAsia="zh-CN"/>
    </w:rPr>
  </w:style>
  <w:style w:type="paragraph" w:customStyle="1" w:styleId="CGJustifiedBullets">
    <w:name w:val="CG Justified Bullets"/>
    <w:rsid w:val="006C7F29"/>
    <w:pPr>
      <w:numPr>
        <w:numId w:val="3"/>
      </w:numPr>
      <w:tabs>
        <w:tab w:val="clear" w:pos="1800"/>
        <w:tab w:val="left" w:pos="270"/>
      </w:tabs>
      <w:spacing w:line="360" w:lineRule="auto"/>
      <w:ind w:left="273" w:right="5040" w:hanging="187"/>
      <w:jc w:val="both"/>
    </w:pPr>
    <w:rPr>
      <w:rFonts w:ascii="Arial Narrow" w:hAnsi="Arial Narrow"/>
      <w:snapToGrid w:val="0"/>
      <w:color w:val="000000"/>
      <w:lang w:val="en-US" w:eastAsia="en-US"/>
    </w:rPr>
  </w:style>
  <w:style w:type="paragraph" w:styleId="NormalWeb">
    <w:name w:val="Normal (Web)"/>
    <w:basedOn w:val="Normal"/>
    <w:rsid w:val="006C7F29"/>
    <w:pPr>
      <w:spacing w:before="100" w:beforeAutospacing="1" w:after="100" w:afterAutospacing="1"/>
    </w:pPr>
    <w:rPr>
      <w:rFonts w:ascii="Arial" w:eastAsia="Arial Unicode MS" w:hAnsi="Arial" w:cs="Arial"/>
      <w:color w:val="000000"/>
      <w:szCs w:val="24"/>
    </w:rPr>
  </w:style>
  <w:style w:type="paragraph" w:styleId="BalloonText">
    <w:name w:val="Balloon Text"/>
    <w:basedOn w:val="Normal"/>
    <w:semiHidden/>
    <w:rsid w:val="006C7F29"/>
    <w:rPr>
      <w:rFonts w:ascii="Tahoma" w:hAnsi="Tahoma" w:cs="Tahoma"/>
      <w:sz w:val="16"/>
      <w:szCs w:val="16"/>
    </w:rPr>
  </w:style>
  <w:style w:type="paragraph" w:customStyle="1" w:styleId="cgtableheading">
    <w:name w:val="cg table heading"/>
    <w:basedOn w:val="BodyText"/>
    <w:rsid w:val="006C7F29"/>
    <w:pPr>
      <w:jc w:val="left"/>
    </w:pPr>
    <w:rPr>
      <w:b/>
      <w:bCs/>
      <w:i w:val="0"/>
      <w:color w:val="FFFFFF"/>
      <w:sz w:val="20"/>
      <w:lang w:eastAsia="zh-CN"/>
    </w:rPr>
  </w:style>
  <w:style w:type="paragraph" w:customStyle="1" w:styleId="cgtabletext0">
    <w:name w:val="cgtable text"/>
    <w:rsid w:val="006C7F29"/>
    <w:pPr>
      <w:spacing w:before="60" w:after="60"/>
    </w:pPr>
    <w:rPr>
      <w:rFonts w:ascii="Arial Narrow" w:hAnsi="Arial Narrow"/>
      <w:color w:val="000000"/>
      <w:lang w:val="en-US" w:eastAsia="zh-CN"/>
    </w:rPr>
  </w:style>
  <w:style w:type="paragraph" w:styleId="Title">
    <w:name w:val="Title"/>
    <w:basedOn w:val="Normal"/>
    <w:qFormat/>
    <w:rsid w:val="006C7F29"/>
    <w:pPr>
      <w:jc w:val="center"/>
    </w:pPr>
    <w:rPr>
      <w:rFonts w:ascii="Arial" w:eastAsia="Times New Roman" w:hAnsi="Arial" w:cs="Arial"/>
      <w:sz w:val="28"/>
      <w:szCs w:val="28"/>
      <w:lang w:eastAsia="zh-CN"/>
    </w:rPr>
  </w:style>
  <w:style w:type="character" w:customStyle="1" w:styleId="cgtabletextChar">
    <w:name w:val="cgtable text Char"/>
    <w:rsid w:val="006C7F29"/>
    <w:rPr>
      <w:rFonts w:ascii="Arial Narrow" w:eastAsia="Times" w:hAnsi="Arial Narrow"/>
      <w:color w:val="000000"/>
      <w:lang w:val="en-US" w:eastAsia="zh-CN" w:bidi="ar-SA"/>
    </w:rPr>
  </w:style>
  <w:style w:type="character" w:customStyle="1" w:styleId="cgtabletextChar0">
    <w:name w:val="cg table text Char"/>
    <w:rsid w:val="006C7F29"/>
    <w:rPr>
      <w:rFonts w:ascii="Arial Narrow" w:eastAsia="Times" w:hAnsi="Arial Narrow"/>
      <w:color w:val="000000"/>
      <w:lang w:val="en-US" w:eastAsia="en-US" w:bidi="ar-SA"/>
    </w:rPr>
  </w:style>
  <w:style w:type="character" w:styleId="FollowedHyperlink">
    <w:name w:val="FollowedHyperlink"/>
    <w:rsid w:val="006C7F29"/>
    <w:rPr>
      <w:color w:val="800080"/>
      <w:u w:val="single"/>
    </w:rPr>
  </w:style>
  <w:style w:type="character" w:customStyle="1" w:styleId="subtitle1">
    <w:name w:val="subtitle1"/>
    <w:rsid w:val="006C7F29"/>
    <w:rPr>
      <w:rFonts w:ascii="Arial" w:hAnsi="Arial" w:cs="Arial" w:hint="default"/>
      <w:b w:val="0"/>
      <w:bCs w:val="0"/>
      <w:color w:val="000000"/>
      <w:sz w:val="23"/>
      <w:szCs w:val="23"/>
    </w:rPr>
  </w:style>
  <w:style w:type="character" w:customStyle="1" w:styleId="cgtabletextCharChar">
    <w:name w:val="cgtable text Char Char"/>
    <w:rsid w:val="006C7F29"/>
    <w:rPr>
      <w:rFonts w:ascii="Arial Narrow" w:eastAsia="Times" w:hAnsi="Arial Narrow"/>
      <w:color w:val="000000"/>
      <w:lang w:val="en-US" w:eastAsia="zh-CN" w:bidi="ar-SA"/>
    </w:rPr>
  </w:style>
  <w:style w:type="character" w:customStyle="1" w:styleId="cgtabletextCharChar0">
    <w:name w:val="cg table text Char Char"/>
    <w:rsid w:val="006C7F29"/>
    <w:rPr>
      <w:rFonts w:ascii="Arial Narrow" w:eastAsia="Times" w:hAnsi="Arial Narrow"/>
      <w:color w:val="000000"/>
      <w:lang w:val="en-US" w:eastAsia="en-US" w:bidi="ar-SA"/>
    </w:rPr>
  </w:style>
  <w:style w:type="paragraph" w:styleId="TOC3">
    <w:name w:val="toc 3"/>
    <w:basedOn w:val="Normal"/>
    <w:next w:val="Normal"/>
    <w:autoRedefine/>
    <w:uiPriority w:val="39"/>
    <w:rsid w:val="006C7F29"/>
    <w:pPr>
      <w:ind w:left="480"/>
    </w:pPr>
  </w:style>
  <w:style w:type="paragraph" w:styleId="TOC4">
    <w:name w:val="toc 4"/>
    <w:basedOn w:val="Normal"/>
    <w:next w:val="Normal"/>
    <w:autoRedefine/>
    <w:semiHidden/>
    <w:rsid w:val="006C7F29"/>
    <w:pPr>
      <w:ind w:left="720"/>
    </w:pPr>
  </w:style>
  <w:style w:type="paragraph" w:styleId="TOC5">
    <w:name w:val="toc 5"/>
    <w:basedOn w:val="Normal"/>
    <w:next w:val="Normal"/>
    <w:autoRedefine/>
    <w:semiHidden/>
    <w:rsid w:val="006C7F29"/>
    <w:pPr>
      <w:ind w:left="960"/>
    </w:pPr>
  </w:style>
  <w:style w:type="paragraph" w:styleId="TOC6">
    <w:name w:val="toc 6"/>
    <w:basedOn w:val="Normal"/>
    <w:next w:val="Normal"/>
    <w:autoRedefine/>
    <w:semiHidden/>
    <w:rsid w:val="006C7F29"/>
    <w:pPr>
      <w:ind w:left="1200"/>
    </w:pPr>
  </w:style>
  <w:style w:type="paragraph" w:styleId="TOC7">
    <w:name w:val="toc 7"/>
    <w:basedOn w:val="Normal"/>
    <w:next w:val="Normal"/>
    <w:autoRedefine/>
    <w:semiHidden/>
    <w:rsid w:val="006C7F29"/>
    <w:pPr>
      <w:ind w:left="1440"/>
    </w:pPr>
  </w:style>
  <w:style w:type="paragraph" w:styleId="TOC8">
    <w:name w:val="toc 8"/>
    <w:basedOn w:val="Normal"/>
    <w:next w:val="Normal"/>
    <w:autoRedefine/>
    <w:semiHidden/>
    <w:rsid w:val="006C7F29"/>
    <w:pPr>
      <w:ind w:left="1680"/>
    </w:pPr>
  </w:style>
  <w:style w:type="paragraph" w:styleId="TOC9">
    <w:name w:val="toc 9"/>
    <w:basedOn w:val="Normal"/>
    <w:next w:val="Normal"/>
    <w:autoRedefine/>
    <w:semiHidden/>
    <w:rsid w:val="006C7F29"/>
    <w:pPr>
      <w:ind w:left="1920"/>
    </w:pPr>
  </w:style>
  <w:style w:type="character" w:styleId="CommentReference">
    <w:name w:val="annotation reference"/>
    <w:semiHidden/>
    <w:rsid w:val="006C7F29"/>
    <w:rPr>
      <w:sz w:val="16"/>
      <w:szCs w:val="16"/>
    </w:rPr>
  </w:style>
  <w:style w:type="paragraph" w:styleId="CommentText">
    <w:name w:val="annotation text"/>
    <w:basedOn w:val="Normal"/>
    <w:semiHidden/>
    <w:rsid w:val="006C7F29"/>
    <w:rPr>
      <w:sz w:val="20"/>
    </w:rPr>
  </w:style>
  <w:style w:type="paragraph" w:styleId="CommentSubject">
    <w:name w:val="annotation subject"/>
    <w:basedOn w:val="CommentText"/>
    <w:next w:val="CommentText"/>
    <w:semiHidden/>
    <w:rsid w:val="006C7F29"/>
    <w:rPr>
      <w:b/>
      <w:bCs/>
    </w:rPr>
  </w:style>
  <w:style w:type="character" w:customStyle="1" w:styleId="RaymondBoardman">
    <w:name w:val="Raymond Boardman"/>
    <w:rsid w:val="006C7F29"/>
    <w:rPr>
      <w:rFonts w:ascii="Arial" w:hAnsi="Arial" w:cs="Arial"/>
      <w:color w:val="000000"/>
      <w:sz w:val="20"/>
    </w:rPr>
  </w:style>
  <w:style w:type="paragraph" w:styleId="ListParagraph">
    <w:name w:val="List Paragraph"/>
    <w:basedOn w:val="Normal"/>
    <w:uiPriority w:val="34"/>
    <w:qFormat/>
    <w:rsid w:val="0027423A"/>
    <w:pPr>
      <w:spacing w:after="200" w:line="276" w:lineRule="auto"/>
      <w:ind w:left="720"/>
      <w:contextualSpacing/>
    </w:pPr>
    <w:rPr>
      <w:rFonts w:asciiTheme="minorHAnsi" w:eastAsiaTheme="minorHAnsi" w:hAnsiTheme="minorHAnsi" w:cstheme="minorBidi"/>
      <w:sz w:val="22"/>
      <w:szCs w:val="22"/>
      <w:lang w:val="en-NZ"/>
    </w:rPr>
  </w:style>
  <w:style w:type="paragraph" w:customStyle="1" w:styleId="font8">
    <w:name w:val="font_8"/>
    <w:basedOn w:val="Normal"/>
    <w:rsid w:val="00C21F63"/>
    <w:pPr>
      <w:spacing w:before="100" w:beforeAutospacing="1" w:after="100" w:afterAutospacing="1"/>
    </w:pPr>
    <w:rPr>
      <w:rFonts w:ascii="Times New Roman" w:eastAsia="Times New Roman" w:hAnsi="Times New Roman"/>
      <w:szCs w:val="24"/>
      <w:lang w:val="en-NZ" w:eastAsia="en-NZ"/>
    </w:rPr>
  </w:style>
  <w:style w:type="paragraph" w:styleId="Revision">
    <w:name w:val="Revision"/>
    <w:hidden/>
    <w:uiPriority w:val="99"/>
    <w:semiHidden/>
    <w:rsid w:val="005747B5"/>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3789429">
      <w:bodyDiv w:val="1"/>
      <w:marLeft w:val="0"/>
      <w:marRight w:val="0"/>
      <w:marTop w:val="0"/>
      <w:marBottom w:val="0"/>
      <w:divBdr>
        <w:top w:val="none" w:sz="0" w:space="0" w:color="auto"/>
        <w:left w:val="none" w:sz="0" w:space="0" w:color="auto"/>
        <w:bottom w:val="none" w:sz="0" w:space="0" w:color="auto"/>
        <w:right w:val="none" w:sz="0" w:space="0" w:color="auto"/>
      </w:divBdr>
      <w:divsChild>
        <w:div w:id="319626409">
          <w:marLeft w:val="0"/>
          <w:marRight w:val="0"/>
          <w:marTop w:val="0"/>
          <w:marBottom w:val="0"/>
          <w:divBdr>
            <w:top w:val="none" w:sz="0" w:space="0" w:color="auto"/>
            <w:left w:val="none" w:sz="0" w:space="0" w:color="auto"/>
            <w:bottom w:val="none" w:sz="0" w:space="0" w:color="auto"/>
            <w:right w:val="none" w:sz="0" w:space="0" w:color="auto"/>
          </w:divBdr>
          <w:divsChild>
            <w:div w:id="1241017836">
              <w:marLeft w:val="0"/>
              <w:marRight w:val="0"/>
              <w:marTop w:val="0"/>
              <w:marBottom w:val="0"/>
              <w:divBdr>
                <w:top w:val="none" w:sz="0" w:space="0" w:color="auto"/>
                <w:left w:val="none" w:sz="0" w:space="0" w:color="auto"/>
                <w:bottom w:val="none" w:sz="0" w:space="0" w:color="auto"/>
                <w:right w:val="none" w:sz="0" w:space="0" w:color="auto"/>
              </w:divBdr>
              <w:divsChild>
                <w:div w:id="1966739702">
                  <w:marLeft w:val="0"/>
                  <w:marRight w:val="0"/>
                  <w:marTop w:val="0"/>
                  <w:marBottom w:val="0"/>
                  <w:divBdr>
                    <w:top w:val="none" w:sz="0" w:space="0" w:color="auto"/>
                    <w:left w:val="none" w:sz="0" w:space="0" w:color="auto"/>
                    <w:bottom w:val="none" w:sz="0" w:space="0" w:color="auto"/>
                    <w:right w:val="none" w:sz="0" w:space="0" w:color="auto"/>
                  </w:divBdr>
                  <w:divsChild>
                    <w:div w:id="587234679">
                      <w:marLeft w:val="0"/>
                      <w:marRight w:val="0"/>
                      <w:marTop w:val="0"/>
                      <w:marBottom w:val="0"/>
                      <w:divBdr>
                        <w:top w:val="none" w:sz="0" w:space="0" w:color="auto"/>
                        <w:left w:val="none" w:sz="0" w:space="0" w:color="auto"/>
                        <w:bottom w:val="none" w:sz="0" w:space="0" w:color="auto"/>
                        <w:right w:val="none" w:sz="0" w:space="0" w:color="auto"/>
                      </w:divBdr>
                      <w:divsChild>
                        <w:div w:id="689524025">
                          <w:marLeft w:val="0"/>
                          <w:marRight w:val="0"/>
                          <w:marTop w:val="0"/>
                          <w:marBottom w:val="0"/>
                          <w:divBdr>
                            <w:top w:val="none" w:sz="0" w:space="0" w:color="auto"/>
                            <w:left w:val="none" w:sz="0" w:space="0" w:color="auto"/>
                            <w:bottom w:val="none" w:sz="0" w:space="0" w:color="auto"/>
                            <w:right w:val="none" w:sz="0" w:space="0" w:color="auto"/>
                          </w:divBdr>
                          <w:divsChild>
                            <w:div w:id="1785149705">
                              <w:marLeft w:val="0"/>
                              <w:marRight w:val="0"/>
                              <w:marTop w:val="0"/>
                              <w:marBottom w:val="0"/>
                              <w:divBdr>
                                <w:top w:val="none" w:sz="0" w:space="0" w:color="auto"/>
                                <w:left w:val="none" w:sz="0" w:space="0" w:color="auto"/>
                                <w:bottom w:val="none" w:sz="0" w:space="0" w:color="auto"/>
                                <w:right w:val="none" w:sz="0" w:space="0" w:color="auto"/>
                              </w:divBdr>
                              <w:divsChild>
                                <w:div w:id="1929534753">
                                  <w:marLeft w:val="0"/>
                                  <w:marRight w:val="0"/>
                                  <w:marTop w:val="0"/>
                                  <w:marBottom w:val="0"/>
                                  <w:divBdr>
                                    <w:top w:val="none" w:sz="0" w:space="0" w:color="auto"/>
                                    <w:left w:val="none" w:sz="0" w:space="0" w:color="auto"/>
                                    <w:bottom w:val="none" w:sz="0" w:space="0" w:color="auto"/>
                                    <w:right w:val="none" w:sz="0" w:space="0" w:color="auto"/>
                                  </w:divBdr>
                                  <w:divsChild>
                                    <w:div w:id="727338719">
                                      <w:marLeft w:val="0"/>
                                      <w:marRight w:val="0"/>
                                      <w:marTop w:val="0"/>
                                      <w:marBottom w:val="0"/>
                                      <w:divBdr>
                                        <w:top w:val="none" w:sz="0" w:space="0" w:color="auto"/>
                                        <w:left w:val="none" w:sz="0" w:space="0" w:color="auto"/>
                                        <w:bottom w:val="none" w:sz="0" w:space="0" w:color="auto"/>
                                        <w:right w:val="none" w:sz="0" w:space="0" w:color="auto"/>
                                      </w:divBdr>
                                      <w:divsChild>
                                        <w:div w:id="11082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7082431">
      <w:bodyDiv w:val="1"/>
      <w:marLeft w:val="0"/>
      <w:marRight w:val="0"/>
      <w:marTop w:val="0"/>
      <w:marBottom w:val="0"/>
      <w:divBdr>
        <w:top w:val="none" w:sz="0" w:space="0" w:color="auto"/>
        <w:left w:val="none" w:sz="0" w:space="0" w:color="auto"/>
        <w:bottom w:val="none" w:sz="0" w:space="0" w:color="auto"/>
        <w:right w:val="none" w:sz="0" w:space="0" w:color="auto"/>
      </w:divBdr>
    </w:div>
    <w:div w:id="1675181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10" Type="http://schemas.openxmlformats.org/officeDocument/2006/relationships/image" Target="media/image1.jpeg"/><Relationship Id="rId19" Type="http://schemas.openxmlformats.org/officeDocument/2006/relationships/image" Target="media/image9.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cid:image004.jpg@01CEC69C.51647920" TargetMode="Externa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CG\cgexx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170D79-1D1E-4F32-8D8A-300B4E9CBE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cgexxon</Template>
  <TotalTime>0</TotalTime>
  <Pages>31</Pages>
  <Words>4456</Words>
  <Characters>25400</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Readiness Plan</vt:lpstr>
    </vt:vector>
  </TitlesOfParts>
  <Company>IBM</Company>
  <LinksUpToDate>false</LinksUpToDate>
  <CharactersWithSpaces>29797</CharactersWithSpaces>
  <SharedDoc>false</SharedDoc>
  <HLinks>
    <vt:vector size="114" baseType="variant">
      <vt:variant>
        <vt:i4>7602205</vt:i4>
      </vt:variant>
      <vt:variant>
        <vt:i4>108</vt:i4>
      </vt:variant>
      <vt:variant>
        <vt:i4>0</vt:i4>
      </vt:variant>
      <vt:variant>
        <vt:i4>5</vt:i4>
      </vt:variant>
      <vt:variant>
        <vt:lpwstr>mailto:shane.ross@sas.com</vt:lpwstr>
      </vt:variant>
      <vt:variant>
        <vt:lpwstr/>
      </vt:variant>
      <vt:variant>
        <vt:i4>1179696</vt:i4>
      </vt:variant>
      <vt:variant>
        <vt:i4>101</vt:i4>
      </vt:variant>
      <vt:variant>
        <vt:i4>0</vt:i4>
      </vt:variant>
      <vt:variant>
        <vt:i4>5</vt:i4>
      </vt:variant>
      <vt:variant>
        <vt:lpwstr/>
      </vt:variant>
      <vt:variant>
        <vt:lpwstr>_Toc363294952</vt:lpwstr>
      </vt:variant>
      <vt:variant>
        <vt:i4>1179696</vt:i4>
      </vt:variant>
      <vt:variant>
        <vt:i4>95</vt:i4>
      </vt:variant>
      <vt:variant>
        <vt:i4>0</vt:i4>
      </vt:variant>
      <vt:variant>
        <vt:i4>5</vt:i4>
      </vt:variant>
      <vt:variant>
        <vt:lpwstr/>
      </vt:variant>
      <vt:variant>
        <vt:lpwstr>_Toc363294951</vt:lpwstr>
      </vt:variant>
      <vt:variant>
        <vt:i4>1179696</vt:i4>
      </vt:variant>
      <vt:variant>
        <vt:i4>89</vt:i4>
      </vt:variant>
      <vt:variant>
        <vt:i4>0</vt:i4>
      </vt:variant>
      <vt:variant>
        <vt:i4>5</vt:i4>
      </vt:variant>
      <vt:variant>
        <vt:lpwstr/>
      </vt:variant>
      <vt:variant>
        <vt:lpwstr>_Toc363294950</vt:lpwstr>
      </vt:variant>
      <vt:variant>
        <vt:i4>1245232</vt:i4>
      </vt:variant>
      <vt:variant>
        <vt:i4>83</vt:i4>
      </vt:variant>
      <vt:variant>
        <vt:i4>0</vt:i4>
      </vt:variant>
      <vt:variant>
        <vt:i4>5</vt:i4>
      </vt:variant>
      <vt:variant>
        <vt:lpwstr/>
      </vt:variant>
      <vt:variant>
        <vt:lpwstr>_Toc363294949</vt:lpwstr>
      </vt:variant>
      <vt:variant>
        <vt:i4>1245232</vt:i4>
      </vt:variant>
      <vt:variant>
        <vt:i4>77</vt:i4>
      </vt:variant>
      <vt:variant>
        <vt:i4>0</vt:i4>
      </vt:variant>
      <vt:variant>
        <vt:i4>5</vt:i4>
      </vt:variant>
      <vt:variant>
        <vt:lpwstr/>
      </vt:variant>
      <vt:variant>
        <vt:lpwstr>_Toc363294948</vt:lpwstr>
      </vt:variant>
      <vt:variant>
        <vt:i4>1245232</vt:i4>
      </vt:variant>
      <vt:variant>
        <vt:i4>71</vt:i4>
      </vt:variant>
      <vt:variant>
        <vt:i4>0</vt:i4>
      </vt:variant>
      <vt:variant>
        <vt:i4>5</vt:i4>
      </vt:variant>
      <vt:variant>
        <vt:lpwstr/>
      </vt:variant>
      <vt:variant>
        <vt:lpwstr>_Toc363294947</vt:lpwstr>
      </vt:variant>
      <vt:variant>
        <vt:i4>1245232</vt:i4>
      </vt:variant>
      <vt:variant>
        <vt:i4>65</vt:i4>
      </vt:variant>
      <vt:variant>
        <vt:i4>0</vt:i4>
      </vt:variant>
      <vt:variant>
        <vt:i4>5</vt:i4>
      </vt:variant>
      <vt:variant>
        <vt:lpwstr/>
      </vt:variant>
      <vt:variant>
        <vt:lpwstr>_Toc363294946</vt:lpwstr>
      </vt:variant>
      <vt:variant>
        <vt:i4>1245232</vt:i4>
      </vt:variant>
      <vt:variant>
        <vt:i4>59</vt:i4>
      </vt:variant>
      <vt:variant>
        <vt:i4>0</vt:i4>
      </vt:variant>
      <vt:variant>
        <vt:i4>5</vt:i4>
      </vt:variant>
      <vt:variant>
        <vt:lpwstr/>
      </vt:variant>
      <vt:variant>
        <vt:lpwstr>_Toc363294945</vt:lpwstr>
      </vt:variant>
      <vt:variant>
        <vt:i4>1245232</vt:i4>
      </vt:variant>
      <vt:variant>
        <vt:i4>53</vt:i4>
      </vt:variant>
      <vt:variant>
        <vt:i4>0</vt:i4>
      </vt:variant>
      <vt:variant>
        <vt:i4>5</vt:i4>
      </vt:variant>
      <vt:variant>
        <vt:lpwstr/>
      </vt:variant>
      <vt:variant>
        <vt:lpwstr>_Toc363294944</vt:lpwstr>
      </vt:variant>
      <vt:variant>
        <vt:i4>1245232</vt:i4>
      </vt:variant>
      <vt:variant>
        <vt:i4>47</vt:i4>
      </vt:variant>
      <vt:variant>
        <vt:i4>0</vt:i4>
      </vt:variant>
      <vt:variant>
        <vt:i4>5</vt:i4>
      </vt:variant>
      <vt:variant>
        <vt:lpwstr/>
      </vt:variant>
      <vt:variant>
        <vt:lpwstr>_Toc363294943</vt:lpwstr>
      </vt:variant>
      <vt:variant>
        <vt:i4>1245232</vt:i4>
      </vt:variant>
      <vt:variant>
        <vt:i4>41</vt:i4>
      </vt:variant>
      <vt:variant>
        <vt:i4>0</vt:i4>
      </vt:variant>
      <vt:variant>
        <vt:i4>5</vt:i4>
      </vt:variant>
      <vt:variant>
        <vt:lpwstr/>
      </vt:variant>
      <vt:variant>
        <vt:lpwstr>_Toc363294942</vt:lpwstr>
      </vt:variant>
      <vt:variant>
        <vt:i4>1245232</vt:i4>
      </vt:variant>
      <vt:variant>
        <vt:i4>35</vt:i4>
      </vt:variant>
      <vt:variant>
        <vt:i4>0</vt:i4>
      </vt:variant>
      <vt:variant>
        <vt:i4>5</vt:i4>
      </vt:variant>
      <vt:variant>
        <vt:lpwstr/>
      </vt:variant>
      <vt:variant>
        <vt:lpwstr>_Toc363294941</vt:lpwstr>
      </vt:variant>
      <vt:variant>
        <vt:i4>1245232</vt:i4>
      </vt:variant>
      <vt:variant>
        <vt:i4>29</vt:i4>
      </vt:variant>
      <vt:variant>
        <vt:i4>0</vt:i4>
      </vt:variant>
      <vt:variant>
        <vt:i4>5</vt:i4>
      </vt:variant>
      <vt:variant>
        <vt:lpwstr/>
      </vt:variant>
      <vt:variant>
        <vt:lpwstr>_Toc363294940</vt:lpwstr>
      </vt:variant>
      <vt:variant>
        <vt:i4>1310768</vt:i4>
      </vt:variant>
      <vt:variant>
        <vt:i4>23</vt:i4>
      </vt:variant>
      <vt:variant>
        <vt:i4>0</vt:i4>
      </vt:variant>
      <vt:variant>
        <vt:i4>5</vt:i4>
      </vt:variant>
      <vt:variant>
        <vt:lpwstr/>
      </vt:variant>
      <vt:variant>
        <vt:lpwstr>_Toc363294939</vt:lpwstr>
      </vt:variant>
      <vt:variant>
        <vt:i4>1310768</vt:i4>
      </vt:variant>
      <vt:variant>
        <vt:i4>17</vt:i4>
      </vt:variant>
      <vt:variant>
        <vt:i4>0</vt:i4>
      </vt:variant>
      <vt:variant>
        <vt:i4>5</vt:i4>
      </vt:variant>
      <vt:variant>
        <vt:lpwstr/>
      </vt:variant>
      <vt:variant>
        <vt:lpwstr>_Toc363294938</vt:lpwstr>
      </vt:variant>
      <vt:variant>
        <vt:i4>1310768</vt:i4>
      </vt:variant>
      <vt:variant>
        <vt:i4>11</vt:i4>
      </vt:variant>
      <vt:variant>
        <vt:i4>0</vt:i4>
      </vt:variant>
      <vt:variant>
        <vt:i4>5</vt:i4>
      </vt:variant>
      <vt:variant>
        <vt:lpwstr/>
      </vt:variant>
      <vt:variant>
        <vt:lpwstr>_Toc363294937</vt:lpwstr>
      </vt:variant>
      <vt:variant>
        <vt:i4>1310768</vt:i4>
      </vt:variant>
      <vt:variant>
        <vt:i4>5</vt:i4>
      </vt:variant>
      <vt:variant>
        <vt:i4>0</vt:i4>
      </vt:variant>
      <vt:variant>
        <vt:i4>5</vt:i4>
      </vt:variant>
      <vt:variant>
        <vt:lpwstr/>
      </vt:variant>
      <vt:variant>
        <vt:lpwstr>_Toc363294936</vt:lpwstr>
      </vt:variant>
      <vt:variant>
        <vt:i4>7602205</vt:i4>
      </vt:variant>
      <vt:variant>
        <vt:i4>0</vt:i4>
      </vt:variant>
      <vt:variant>
        <vt:i4>0</vt:i4>
      </vt:variant>
      <vt:variant>
        <vt:i4>5</vt:i4>
      </vt:variant>
      <vt:variant>
        <vt:lpwstr>mailto:shane.ross@sas.com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Readiness Plan</dc:title>
  <dc:subject>Readiness Plan</dc:subject>
  <dc:creator>Christopher Montgomery</dc:creator>
  <cp:lastModifiedBy>Chris Martin</cp:lastModifiedBy>
  <cp:revision>2</cp:revision>
  <cp:lastPrinted>2013-08-03T06:02:00Z</cp:lastPrinted>
  <dcterms:created xsi:type="dcterms:W3CDTF">2015-05-18T08:58:00Z</dcterms:created>
  <dcterms:modified xsi:type="dcterms:W3CDTF">2015-05-18T08:58:00Z</dcterms:modified>
</cp:coreProperties>
</file>